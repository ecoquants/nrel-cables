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w:t>
      </w:r>
      <w:proofErr w:type="spellStart"/>
      <w:r>
        <w:t>Kilcher</w:t>
      </w:r>
      <w:proofErr w:type="spellEnd"/>
      <w:r>
        <w:t xml:space="preserve">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sidR="00462202">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ins w:id="0" w:author="Benjamin Best" w:date="2017-08-17T15:40:00Z">
            <w:r w:rsidR="00462202">
              <w:rPr>
                <w:noProof/>
              </w:rPr>
              <w:t>4</w:t>
            </w:r>
          </w:ins>
          <w:del w:id="1" w:author="Benjamin Best" w:date="2017-08-17T15:40:00Z">
            <w:r w:rsidDel="00462202">
              <w:rPr>
                <w:noProof/>
              </w:rPr>
              <w:delText>3</w:delText>
            </w:r>
          </w:del>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ins w:id="2" w:author="Benjamin Best" w:date="2017-08-17T15:40:00Z">
            <w:r w:rsidR="00462202">
              <w:rPr>
                <w:noProof/>
              </w:rPr>
              <w:t>5</w:t>
            </w:r>
          </w:ins>
          <w:del w:id="3" w:author="Benjamin Best" w:date="2017-08-17T15:40:00Z">
            <w:r w:rsidDel="00462202">
              <w:rPr>
                <w:noProof/>
              </w:rPr>
              <w:delText>4</w:delText>
            </w:r>
          </w:del>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ins w:id="4" w:author="Benjamin Best" w:date="2017-08-17T15:40:00Z">
            <w:r w:rsidR="00462202">
              <w:rPr>
                <w:noProof/>
              </w:rPr>
              <w:t>5</w:t>
            </w:r>
          </w:ins>
          <w:del w:id="5" w:author="Benjamin Best" w:date="2017-08-17T15:40:00Z">
            <w:r w:rsidDel="00462202">
              <w:rPr>
                <w:noProof/>
              </w:rPr>
              <w:delText>4</w:delText>
            </w:r>
          </w:del>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ins w:id="6" w:author="Benjamin Best" w:date="2017-08-17T15:40:00Z">
            <w:r w:rsidR="00462202">
              <w:rPr>
                <w:noProof/>
              </w:rPr>
              <w:t>7</w:t>
            </w:r>
          </w:ins>
          <w:del w:id="7" w:author="Benjamin Best" w:date="2017-08-17T15:40:00Z">
            <w:r w:rsidDel="00462202">
              <w:rPr>
                <w:noProof/>
              </w:rPr>
              <w:delText>6</w:delText>
            </w:r>
          </w:del>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ins w:id="8" w:author="Benjamin Best" w:date="2017-08-17T15:40:00Z">
            <w:r w:rsidR="00462202">
              <w:rPr>
                <w:noProof/>
              </w:rPr>
              <w:t>7</w:t>
            </w:r>
          </w:ins>
          <w:del w:id="9" w:author="Benjamin Best" w:date="2017-08-17T15:40:00Z">
            <w:r w:rsidDel="00462202">
              <w:rPr>
                <w:noProof/>
              </w:rPr>
              <w:delText>6</w:delText>
            </w:r>
          </w:del>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sidR="00462202">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ins w:id="10" w:author="Benjamin Best" w:date="2017-08-17T15:40:00Z">
            <w:r w:rsidR="00462202">
              <w:rPr>
                <w:noProof/>
              </w:rPr>
              <w:t>8</w:t>
            </w:r>
          </w:ins>
          <w:del w:id="11" w:author="Benjamin Best" w:date="2017-08-17T15:40:00Z">
            <w:r w:rsidDel="00462202">
              <w:rPr>
                <w:noProof/>
              </w:rPr>
              <w:delText>7</w:delText>
            </w:r>
          </w:del>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ins w:id="12" w:author="Benjamin Best" w:date="2017-08-17T15:40:00Z">
            <w:r w:rsidR="00462202">
              <w:rPr>
                <w:noProof/>
              </w:rPr>
              <w:t>10</w:t>
            </w:r>
          </w:ins>
          <w:del w:id="13" w:author="Benjamin Best" w:date="2017-08-17T15:40:00Z">
            <w:r w:rsidDel="00462202">
              <w:rPr>
                <w:noProof/>
              </w:rPr>
              <w:delText>9</w:delText>
            </w:r>
          </w:del>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ins w:id="14" w:author="Benjamin Best" w:date="2017-08-17T15:40:00Z">
            <w:r w:rsidR="00462202">
              <w:rPr>
                <w:noProof/>
              </w:rPr>
              <w:t>13</w:t>
            </w:r>
          </w:ins>
          <w:del w:id="15" w:author="Benjamin Best" w:date="2017-08-17T15:40:00Z">
            <w:r w:rsidDel="00462202">
              <w:rPr>
                <w:noProof/>
              </w:rPr>
              <w:delText>12</w:delText>
            </w:r>
          </w:del>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ins w:id="16" w:author="Benjamin Best" w:date="2017-08-17T15:40:00Z">
            <w:r w:rsidR="00462202">
              <w:rPr>
                <w:noProof/>
              </w:rPr>
              <w:t>15</w:t>
            </w:r>
          </w:ins>
          <w:del w:id="17" w:author="Benjamin Best" w:date="2017-08-17T15:40:00Z">
            <w:r w:rsidDel="00462202">
              <w:rPr>
                <w:noProof/>
              </w:rPr>
              <w:delText>14</w:delText>
            </w:r>
          </w:del>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ins w:id="18" w:author="Benjamin Best" w:date="2017-08-17T15:40:00Z">
            <w:r w:rsidR="00462202">
              <w:rPr>
                <w:noProof/>
              </w:rPr>
              <w:t>17</w:t>
            </w:r>
          </w:ins>
          <w:del w:id="19" w:author="Benjamin Best" w:date="2017-08-17T15:40:00Z">
            <w:r w:rsidDel="00462202">
              <w:rPr>
                <w:noProof/>
              </w:rPr>
              <w:delText>16</w:delText>
            </w:r>
          </w:del>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ins w:id="20" w:author="Benjamin Best" w:date="2017-08-17T15:40:00Z">
            <w:r w:rsidR="00462202">
              <w:rPr>
                <w:noProof/>
              </w:rPr>
              <w:t>18</w:t>
            </w:r>
          </w:ins>
          <w:del w:id="21" w:author="Benjamin Best" w:date="2017-08-17T15:40:00Z">
            <w:r w:rsidDel="00462202">
              <w:rPr>
                <w:noProof/>
              </w:rPr>
              <w:delText>17</w:delText>
            </w:r>
          </w:del>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ins w:id="22" w:author="Benjamin Best" w:date="2017-08-17T15:40:00Z">
            <w:r w:rsidR="00462202">
              <w:rPr>
                <w:noProof/>
              </w:rPr>
              <w:t>19</w:t>
            </w:r>
          </w:ins>
          <w:del w:id="23" w:author="Benjamin Best" w:date="2017-08-17T15:40:00Z">
            <w:r w:rsidDel="00462202">
              <w:rPr>
                <w:noProof/>
              </w:rPr>
              <w:delText>18</w:delText>
            </w:r>
          </w:del>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ins w:id="24" w:author="Benjamin Best" w:date="2017-08-17T15:40:00Z">
            <w:r w:rsidR="00462202">
              <w:rPr>
                <w:noProof/>
              </w:rPr>
              <w:t>19</w:t>
            </w:r>
          </w:ins>
          <w:del w:id="25" w:author="Benjamin Best" w:date="2017-08-17T15:40:00Z">
            <w:r w:rsidDel="00462202">
              <w:rPr>
                <w:noProof/>
              </w:rPr>
              <w:delText>18</w:delText>
            </w:r>
          </w:del>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ins w:id="26" w:author="Benjamin Best" w:date="2017-08-17T15:40:00Z">
            <w:r w:rsidR="00462202">
              <w:rPr>
                <w:noProof/>
              </w:rPr>
              <w:t>19</w:t>
            </w:r>
          </w:ins>
          <w:del w:id="27" w:author="Benjamin Best" w:date="2017-08-17T15:40:00Z">
            <w:r w:rsidDel="00462202">
              <w:rPr>
                <w:noProof/>
              </w:rPr>
              <w:delText>18</w:delText>
            </w:r>
          </w:del>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ins w:id="28" w:author="Benjamin Best" w:date="2017-08-17T15:40:00Z">
            <w:r w:rsidR="00462202">
              <w:rPr>
                <w:noProof/>
              </w:rPr>
              <w:t>19</w:t>
            </w:r>
          </w:ins>
          <w:del w:id="29" w:author="Benjamin Best" w:date="2017-08-17T15:40:00Z">
            <w:r w:rsidDel="00462202">
              <w:rPr>
                <w:noProof/>
              </w:rPr>
              <w:delText>18</w:delText>
            </w:r>
          </w:del>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ins w:id="30" w:author="Benjamin Best" w:date="2017-08-17T15:40:00Z">
            <w:r w:rsidR="00462202">
              <w:rPr>
                <w:noProof/>
              </w:rPr>
              <w:t>20</w:t>
            </w:r>
          </w:ins>
          <w:del w:id="31" w:author="Benjamin Best" w:date="2017-08-17T15:40:00Z">
            <w:r w:rsidDel="00462202">
              <w:rPr>
                <w:noProof/>
              </w:rPr>
              <w:delText>19</w:delText>
            </w:r>
          </w:del>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ins w:id="32" w:author="Benjamin Best" w:date="2017-08-17T15:40:00Z">
            <w:r w:rsidR="00462202">
              <w:rPr>
                <w:noProof/>
              </w:rPr>
              <w:t>21</w:t>
            </w:r>
          </w:ins>
          <w:del w:id="33" w:author="Benjamin Best" w:date="2017-08-17T15:40:00Z">
            <w:r w:rsidDel="00462202">
              <w:rPr>
                <w:noProof/>
              </w:rPr>
              <w:delText>20</w:delText>
            </w:r>
          </w:del>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ins w:id="34" w:author="Benjamin Best" w:date="2017-08-17T15:40:00Z">
            <w:r w:rsidR="00462202">
              <w:rPr>
                <w:noProof/>
              </w:rPr>
              <w:t>22</w:t>
            </w:r>
          </w:ins>
          <w:del w:id="35" w:author="Benjamin Best" w:date="2017-08-17T15:40:00Z">
            <w:r w:rsidDel="00462202">
              <w:rPr>
                <w:noProof/>
              </w:rPr>
              <w:delText>21</w:delText>
            </w:r>
          </w:del>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ins w:id="36" w:author="Benjamin Best" w:date="2017-08-17T15:40:00Z">
            <w:r w:rsidR="00462202">
              <w:rPr>
                <w:noProof/>
              </w:rPr>
              <w:t>23</w:t>
            </w:r>
          </w:ins>
          <w:del w:id="37" w:author="Benjamin Best" w:date="2017-08-17T15:40:00Z">
            <w:r w:rsidDel="00462202">
              <w:rPr>
                <w:noProof/>
              </w:rPr>
              <w:delText>22</w:delText>
            </w:r>
          </w:del>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ins w:id="38" w:author="Benjamin Best" w:date="2017-08-17T15:40:00Z">
            <w:r w:rsidR="00462202">
              <w:rPr>
                <w:noProof/>
              </w:rPr>
              <w:t>24</w:t>
            </w:r>
          </w:ins>
          <w:del w:id="39" w:author="Benjamin Best" w:date="2017-08-17T15:40:00Z">
            <w:r w:rsidDel="00462202">
              <w:rPr>
                <w:noProof/>
              </w:rPr>
              <w:delText>23</w:delText>
            </w:r>
          </w:del>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ins w:id="40" w:author="Benjamin Best" w:date="2017-08-17T15:40:00Z">
            <w:r w:rsidR="00462202">
              <w:rPr>
                <w:noProof/>
              </w:rPr>
              <w:t>25</w:t>
            </w:r>
          </w:ins>
          <w:del w:id="41" w:author="Benjamin Best" w:date="2017-08-17T15:40:00Z">
            <w:r w:rsidDel="00462202">
              <w:rPr>
                <w:noProof/>
              </w:rPr>
              <w:delText>24</w:delText>
            </w:r>
          </w:del>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ins w:id="42" w:author="Benjamin Best" w:date="2017-08-17T15:40:00Z">
            <w:r w:rsidR="00462202">
              <w:rPr>
                <w:noProof/>
              </w:rPr>
              <w:t>26</w:t>
            </w:r>
          </w:ins>
          <w:del w:id="43" w:author="Benjamin Best" w:date="2017-08-17T15:40:00Z">
            <w:r w:rsidDel="00462202">
              <w:rPr>
                <w:noProof/>
              </w:rPr>
              <w:delText>25</w:delText>
            </w:r>
          </w:del>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ins w:id="44" w:author="Benjamin Best" w:date="2017-08-17T15:40:00Z">
            <w:r w:rsidR="00462202">
              <w:rPr>
                <w:noProof/>
              </w:rPr>
              <w:t>27</w:t>
            </w:r>
          </w:ins>
          <w:del w:id="45" w:author="Benjamin Best" w:date="2017-08-17T15:40:00Z">
            <w:r w:rsidDel="00462202">
              <w:rPr>
                <w:noProof/>
              </w:rPr>
              <w:delText>26</w:delText>
            </w:r>
          </w:del>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ins w:id="46" w:author="Benjamin Best" w:date="2017-08-17T15:40:00Z">
            <w:r w:rsidR="00462202">
              <w:rPr>
                <w:noProof/>
              </w:rPr>
              <w:t>28</w:t>
            </w:r>
          </w:ins>
          <w:del w:id="47" w:author="Benjamin Best" w:date="2017-08-17T15:40:00Z">
            <w:r w:rsidDel="00462202">
              <w:rPr>
                <w:noProof/>
              </w:rPr>
              <w:delText>27</w:delText>
            </w:r>
          </w:del>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ins w:id="48" w:author="Benjamin Best" w:date="2017-08-17T15:40:00Z">
            <w:r w:rsidR="00462202">
              <w:rPr>
                <w:noProof/>
              </w:rPr>
              <w:t>29</w:t>
            </w:r>
          </w:ins>
          <w:del w:id="49" w:author="Benjamin Best" w:date="2017-08-17T15:40:00Z">
            <w:r w:rsidDel="00462202">
              <w:rPr>
                <w:noProof/>
              </w:rPr>
              <w:delText>28</w:delText>
            </w:r>
          </w:del>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ins w:id="50" w:author="Benjamin Best" w:date="2017-08-17T15:40:00Z">
            <w:r w:rsidR="00462202">
              <w:rPr>
                <w:noProof/>
              </w:rPr>
              <w:t>30</w:t>
            </w:r>
          </w:ins>
          <w:del w:id="51" w:author="Benjamin Best" w:date="2017-08-17T15:40:00Z">
            <w:r w:rsidDel="00462202">
              <w:rPr>
                <w:noProof/>
              </w:rPr>
              <w:delText>29</w:delText>
            </w:r>
          </w:del>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ins w:id="52" w:author="Benjamin Best" w:date="2017-08-17T15:40:00Z">
            <w:r w:rsidR="00462202">
              <w:rPr>
                <w:noProof/>
              </w:rPr>
              <w:t>31</w:t>
            </w:r>
          </w:ins>
          <w:del w:id="53" w:author="Benjamin Best" w:date="2017-08-17T15:40:00Z">
            <w:r w:rsidDel="00462202">
              <w:rPr>
                <w:noProof/>
              </w:rPr>
              <w:delText>30</w:delText>
            </w:r>
          </w:del>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ins w:id="54" w:author="Benjamin Best" w:date="2017-08-17T15:40:00Z">
            <w:r w:rsidR="00462202">
              <w:rPr>
                <w:noProof/>
              </w:rPr>
              <w:t>32</w:t>
            </w:r>
          </w:ins>
          <w:del w:id="55" w:author="Benjamin Best" w:date="2017-08-17T15:40:00Z">
            <w:r w:rsidDel="00462202">
              <w:rPr>
                <w:noProof/>
              </w:rPr>
              <w:delText>31</w:delText>
            </w:r>
          </w:del>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ins w:id="56" w:author="Benjamin Best" w:date="2017-08-17T15:40:00Z">
            <w:r w:rsidR="00462202">
              <w:rPr>
                <w:noProof/>
              </w:rPr>
              <w:t>33</w:t>
            </w:r>
          </w:ins>
          <w:del w:id="57" w:author="Benjamin Best" w:date="2017-08-17T15:40:00Z">
            <w:r w:rsidDel="00462202">
              <w:rPr>
                <w:noProof/>
              </w:rPr>
              <w:delText>32</w:delText>
            </w:r>
          </w:del>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ins w:id="58" w:author="Benjamin Best" w:date="2017-08-17T15:40:00Z">
            <w:r w:rsidR="00462202">
              <w:rPr>
                <w:noProof/>
              </w:rPr>
              <w:t>34</w:t>
            </w:r>
          </w:ins>
          <w:del w:id="59" w:author="Benjamin Best" w:date="2017-08-17T15:40:00Z">
            <w:r w:rsidDel="00462202">
              <w:rPr>
                <w:noProof/>
              </w:rPr>
              <w:delText>33</w:delText>
            </w:r>
          </w:del>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ins w:id="60" w:author="Benjamin Best" w:date="2017-08-17T15:40:00Z">
            <w:r w:rsidR="00462202">
              <w:rPr>
                <w:noProof/>
              </w:rPr>
              <w:t>35</w:t>
            </w:r>
          </w:ins>
          <w:del w:id="61" w:author="Benjamin Best" w:date="2017-08-17T15:40:00Z">
            <w:r w:rsidDel="00462202">
              <w:rPr>
                <w:noProof/>
              </w:rPr>
              <w:delText>34</w:delText>
            </w:r>
          </w:del>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ins w:id="62" w:author="Benjamin Best" w:date="2017-08-17T15:40:00Z">
            <w:r w:rsidR="00462202">
              <w:rPr>
                <w:noProof/>
              </w:rPr>
              <w:t>36</w:t>
            </w:r>
          </w:ins>
          <w:del w:id="63" w:author="Benjamin Best" w:date="2017-08-17T15:40:00Z">
            <w:r w:rsidDel="00462202">
              <w:rPr>
                <w:noProof/>
              </w:rPr>
              <w:delText>35</w:delText>
            </w:r>
          </w:del>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ins w:id="64" w:author="Benjamin Best" w:date="2017-08-17T15:40:00Z">
            <w:r w:rsidR="00462202">
              <w:rPr>
                <w:noProof/>
              </w:rPr>
              <w:t>37</w:t>
            </w:r>
          </w:ins>
          <w:del w:id="65" w:author="Benjamin Best" w:date="2017-08-17T15:40:00Z">
            <w:r w:rsidDel="00462202">
              <w:rPr>
                <w:noProof/>
              </w:rPr>
              <w:delText>36</w:delText>
            </w:r>
          </w:del>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ins w:id="66" w:author="Benjamin Best" w:date="2017-08-17T15:40:00Z">
            <w:r w:rsidR="00462202">
              <w:rPr>
                <w:noProof/>
              </w:rPr>
              <w:t>38</w:t>
            </w:r>
          </w:ins>
          <w:del w:id="67" w:author="Benjamin Best" w:date="2017-08-17T15:40:00Z">
            <w:r w:rsidDel="00462202">
              <w:rPr>
                <w:noProof/>
              </w:rPr>
              <w:delText>37</w:delText>
            </w:r>
          </w:del>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ins w:id="68" w:author="Benjamin Best" w:date="2017-08-17T15:40:00Z">
            <w:r w:rsidR="00462202">
              <w:rPr>
                <w:noProof/>
              </w:rPr>
              <w:t>39</w:t>
            </w:r>
          </w:ins>
          <w:del w:id="69" w:author="Benjamin Best" w:date="2017-08-17T15:40:00Z">
            <w:r w:rsidDel="00462202">
              <w:rPr>
                <w:noProof/>
              </w:rPr>
              <w:delText>38</w:delText>
            </w:r>
          </w:del>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ins w:id="70" w:author="Benjamin Best" w:date="2017-08-17T15:40:00Z">
            <w:r w:rsidR="00462202">
              <w:rPr>
                <w:noProof/>
              </w:rPr>
              <w:t>40</w:t>
            </w:r>
          </w:ins>
          <w:del w:id="71" w:author="Benjamin Best" w:date="2017-08-17T15:40:00Z">
            <w:r w:rsidDel="00462202">
              <w:rPr>
                <w:noProof/>
              </w:rPr>
              <w:delText>39</w:delText>
            </w:r>
          </w:del>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ins w:id="72" w:author="Benjamin Best" w:date="2017-08-17T15:40:00Z">
            <w:r w:rsidR="00462202">
              <w:rPr>
                <w:noProof/>
              </w:rPr>
              <w:t>41</w:t>
            </w:r>
          </w:ins>
          <w:del w:id="73" w:author="Benjamin Best" w:date="2017-08-17T15:40:00Z">
            <w:r w:rsidDel="00462202">
              <w:rPr>
                <w:noProof/>
              </w:rPr>
              <w:delText>40</w:delText>
            </w:r>
          </w:del>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ins w:id="74" w:author="Benjamin Best" w:date="2017-08-17T15:40:00Z">
            <w:r w:rsidR="00462202">
              <w:rPr>
                <w:noProof/>
              </w:rPr>
              <w:t>42</w:t>
            </w:r>
          </w:ins>
          <w:del w:id="75" w:author="Benjamin Best" w:date="2017-08-17T15:40:00Z">
            <w:r w:rsidDel="00462202">
              <w:rPr>
                <w:noProof/>
              </w:rPr>
              <w:delText>41</w:delText>
            </w:r>
          </w:del>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ins w:id="76" w:author="Benjamin Best" w:date="2017-08-17T15:40:00Z">
            <w:r w:rsidR="00462202">
              <w:rPr>
                <w:noProof/>
              </w:rPr>
              <w:t>43</w:t>
            </w:r>
          </w:ins>
          <w:del w:id="77" w:author="Benjamin Best" w:date="2017-08-17T15:40:00Z">
            <w:r w:rsidDel="00462202">
              <w:rPr>
                <w:noProof/>
              </w:rPr>
              <w:delText>42</w:delText>
            </w:r>
          </w:del>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ins w:id="78" w:author="Benjamin Best" w:date="2017-08-17T15:40:00Z">
            <w:r w:rsidR="00462202">
              <w:rPr>
                <w:noProof/>
              </w:rPr>
              <w:t>44</w:t>
            </w:r>
          </w:ins>
          <w:del w:id="79" w:author="Benjamin Best" w:date="2017-08-17T15:40:00Z">
            <w:r w:rsidDel="00462202">
              <w:rPr>
                <w:noProof/>
              </w:rPr>
              <w:delText>43</w:delText>
            </w:r>
          </w:del>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ins w:id="80" w:author="Benjamin Best" w:date="2017-08-17T15:40:00Z">
            <w:r w:rsidR="00462202">
              <w:rPr>
                <w:noProof/>
              </w:rPr>
              <w:t>45</w:t>
            </w:r>
          </w:ins>
          <w:del w:id="81" w:author="Benjamin Best" w:date="2017-08-17T15:40:00Z">
            <w:r w:rsidDel="00462202">
              <w:rPr>
                <w:noProof/>
              </w:rPr>
              <w:delText>44</w:delText>
            </w:r>
          </w:del>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ins w:id="82" w:author="Benjamin Best" w:date="2017-08-17T15:40:00Z">
            <w:r w:rsidR="00462202">
              <w:rPr>
                <w:noProof/>
              </w:rPr>
              <w:t>46</w:t>
            </w:r>
          </w:ins>
          <w:del w:id="83" w:author="Benjamin Best" w:date="2017-08-17T15:40:00Z">
            <w:r w:rsidDel="00462202">
              <w:rPr>
                <w:noProof/>
              </w:rPr>
              <w:delText>45</w:delText>
            </w:r>
          </w:del>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ins w:id="84" w:author="Benjamin Best" w:date="2017-08-17T15:40:00Z">
            <w:r w:rsidR="00462202">
              <w:rPr>
                <w:noProof/>
              </w:rPr>
              <w:t>47</w:t>
            </w:r>
          </w:ins>
          <w:del w:id="85" w:author="Benjamin Best" w:date="2017-08-17T15:40:00Z">
            <w:r w:rsidDel="00462202">
              <w:rPr>
                <w:noProof/>
              </w:rPr>
              <w:delText>46</w:delText>
            </w:r>
          </w:del>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86" w:name="executive-summary"/>
      <w:bookmarkStart w:id="87" w:name="_Toc362686267"/>
      <w:bookmarkEnd w:id="86"/>
      <w:r>
        <w:t>Executive Summary</w:t>
      </w:r>
      <w:bookmarkEnd w:id="87"/>
    </w:p>
    <w:p w14:paraId="5E80BAE3" w14:textId="558620B6" w:rsidR="007076BE" w:rsidRDefault="00F56A2A">
      <w:pPr>
        <w:pStyle w:val="FirstParagraph"/>
        <w:rPr>
          <w:ins w:id="88" w:author="Benjamin Best" w:date="2017-09-16T10:04:00Z"/>
        </w:rPr>
      </w:pPr>
      <w:ins w:id="89" w:author="Levi Kilcher" w:date="2017-07-28T18:27:00Z">
        <w:r>
          <w:t xml:space="preserve">Marine </w:t>
        </w:r>
      </w:ins>
      <w:ins w:id="90" w:author="Benjamin Best" w:date="2017-09-16T10:00:00Z">
        <w:r w:rsidR="007076BE">
          <w:t xml:space="preserve">renewable </w:t>
        </w:r>
      </w:ins>
      <w:ins w:id="91" w:author="Levi Kilcher" w:date="2017-07-28T18:27:00Z">
        <w:r>
          <w:t xml:space="preserve">energy </w:t>
        </w:r>
      </w:ins>
      <w:ins w:id="92" w:author="Benjamin Best" w:date="2017-09-16T10:00:00Z">
        <w:r w:rsidR="007076BE">
          <w:t xml:space="preserve">from </w:t>
        </w:r>
      </w:ins>
      <w:ins w:id="93" w:author="Levi Kilcher" w:date="2017-07-28T18:27:00Z">
        <w:del w:id="94" w:author="Benjamin Best" w:date="2017-09-16T10:00:00Z">
          <w:r w:rsidDel="007076BE">
            <w:delText>(</w:delText>
          </w:r>
        </w:del>
      </w:ins>
      <w:ins w:id="95" w:author="Benjamin Best" w:date="2017-07-31T10:14:00Z">
        <w:r w:rsidR="00B033BD">
          <w:t xml:space="preserve">offshore </w:t>
        </w:r>
      </w:ins>
      <w:ins w:id="96" w:author="Benjamin Best" w:date="2017-07-31T10:15:00Z">
        <w:r w:rsidR="00B033BD">
          <w:t>wind</w:t>
        </w:r>
      </w:ins>
      <w:ins w:id="97" w:author="Levi Kilcher" w:date="2017-07-28T18:27:00Z">
        <w:del w:id="98" w:author="Benjamin Best" w:date="2017-07-31T10:15:00Z">
          <w:r w:rsidDel="00B033BD">
            <w:delText>OSW</w:delText>
          </w:r>
        </w:del>
        <w:r>
          <w:t>, tidal</w:t>
        </w:r>
      </w:ins>
      <w:ins w:id="99" w:author="Benjamin Best" w:date="2017-09-16T10:00:00Z">
        <w:r w:rsidR="007076BE">
          <w:t xml:space="preserve"> and</w:t>
        </w:r>
      </w:ins>
      <w:ins w:id="100" w:author="Levi Kilcher" w:date="2017-07-28T18:27:00Z">
        <w:del w:id="101" w:author="Benjamin Best" w:date="2017-09-16T10:00:00Z">
          <w:r w:rsidDel="007076BE">
            <w:delText>,</w:delText>
          </w:r>
        </w:del>
        <w:r>
          <w:t xml:space="preserve"> wave</w:t>
        </w:r>
      </w:ins>
      <w:ins w:id="102" w:author="Benjamin Best" w:date="2017-09-16T10:00:00Z">
        <w:r w:rsidR="007076BE">
          <w:t xml:space="preserve"> sources</w:t>
        </w:r>
      </w:ins>
      <w:ins w:id="103" w:author="Levi Kilcher" w:date="2017-07-28T18:27:00Z">
        <w:del w:id="104" w:author="Benjamin Best" w:date="2017-09-16T10:00:00Z">
          <w:r w:rsidDel="007076BE">
            <w:delText>)</w:delText>
          </w:r>
        </w:del>
        <w:r>
          <w:t xml:space="preserve"> </w:t>
        </w:r>
      </w:ins>
      <w:ins w:id="105" w:author="Benjamin Best" w:date="2017-08-02T13:26:00Z">
        <w:r w:rsidR="00F25134" w:rsidRPr="00F25134">
          <w:t xml:space="preserve">promises to diversify the U.S. renewable energy </w:t>
        </w:r>
        <w:r w:rsidR="00F25134">
          <w:t>portfoli</w:t>
        </w:r>
      </w:ins>
      <w:ins w:id="106" w:author="Benjamin Best" w:date="2017-08-02T13:34:00Z">
        <w:r w:rsidR="0034235E">
          <w:t>o</w:t>
        </w:r>
      </w:ins>
      <w:ins w:id="107" w:author="Benjamin Best" w:date="2017-08-02T13:26:00Z">
        <w:r w:rsidR="00F25134" w:rsidRPr="00F25134">
          <w:t xml:space="preserve">, which is important to </w:t>
        </w:r>
      </w:ins>
      <w:ins w:id="108" w:author="Benjamin Best" w:date="2017-09-16T09:59:00Z">
        <w:r w:rsidR="007076BE">
          <w:t xml:space="preserve">reducing </w:t>
        </w:r>
      </w:ins>
      <w:ins w:id="109" w:author="Benjamin Best" w:date="2017-08-02T13:26:00Z">
        <w:r w:rsidR="00F25134" w:rsidRPr="00F25134">
          <w:t xml:space="preserve">greenhouse gas emissions </w:t>
        </w:r>
      </w:ins>
      <w:ins w:id="110" w:author="Benjamin Best" w:date="2017-09-16T10:00:00Z">
        <w:r w:rsidR="007076BE">
          <w:t xml:space="preserve">contributing to climate change and </w:t>
        </w:r>
      </w:ins>
      <w:ins w:id="111" w:author="Benjamin Best" w:date="2017-09-16T10:01:00Z">
        <w:r w:rsidR="007076BE">
          <w:t xml:space="preserve">to decrease </w:t>
        </w:r>
      </w:ins>
      <w:ins w:id="112" w:author="Benjamin Best" w:date="2017-08-02T13:26:00Z">
        <w:r w:rsidR="00F25134" w:rsidRPr="00F25134">
          <w:t xml:space="preserve">reliance on foreign </w:t>
        </w:r>
      </w:ins>
      <w:ins w:id="113" w:author="Benjamin Best" w:date="2017-09-16T10:02:00Z">
        <w:r w:rsidR="007076BE">
          <w:t xml:space="preserve">fossil </w:t>
        </w:r>
      </w:ins>
      <w:ins w:id="114" w:author="Benjamin Best" w:date="2017-08-02T13:38:00Z">
        <w:r w:rsidR="0034235E">
          <w:t>fuel</w:t>
        </w:r>
        <w:r w:rsidR="007076BE">
          <w:t xml:space="preserve"> markets </w:t>
        </w:r>
      </w:ins>
      <w:ins w:id="115" w:author="Benjamin Best" w:date="2017-08-02T13:26:00Z">
        <w:r w:rsidR="00F25134" w:rsidRPr="00F25134">
          <w:t xml:space="preserve">for </w:t>
        </w:r>
      </w:ins>
      <w:ins w:id="116" w:author="Benjamin Best" w:date="2017-09-16T10:02:00Z">
        <w:r w:rsidR="007076BE">
          <w:t xml:space="preserve">the sake of </w:t>
        </w:r>
      </w:ins>
      <w:ins w:id="117" w:author="Benjamin Best" w:date="2017-08-02T13:26:00Z">
        <w:r w:rsidR="00F25134" w:rsidRPr="00F25134">
          <w:t xml:space="preserve">national security. </w:t>
        </w:r>
      </w:ins>
    </w:p>
    <w:p w14:paraId="2ECCC5CF" w14:textId="77777777" w:rsidR="00964CEA" w:rsidRDefault="00964CEA" w:rsidP="007076BE">
      <w:pPr>
        <w:pStyle w:val="FirstParagraph"/>
        <w:rPr>
          <w:ins w:id="118" w:author="Benjamin Best" w:date="2017-09-16T10:06:00Z"/>
        </w:rPr>
      </w:pPr>
      <w:ins w:id="119" w:author="Benjamin Best" w:date="2017-09-16T10:06:00Z">
        <w:r>
          <w:t>Marine renewable energy is:</w:t>
        </w:r>
      </w:ins>
    </w:p>
    <w:p w14:paraId="15A1D16B" w14:textId="00CD555E" w:rsidR="007076BE" w:rsidRDefault="007076BE" w:rsidP="007076BE">
      <w:pPr>
        <w:pStyle w:val="FirstParagraph"/>
        <w:rPr>
          <w:ins w:id="120" w:author="Benjamin Best" w:date="2017-09-16T10:06:00Z"/>
        </w:rPr>
      </w:pPr>
      <w:ins w:id="121" w:author="Benjamin Best" w:date="2017-09-16T10:06:00Z">
        <w:r>
          <w:t>complementary to other large scale renewables, such as solar because of offering peak demand with “duck curve”</w:t>
        </w:r>
      </w:ins>
    </w:p>
    <w:p w14:paraId="7BEBAD8A" w14:textId="77777777" w:rsidR="007076BE" w:rsidRDefault="007076BE">
      <w:pPr>
        <w:pStyle w:val="FirstParagraph"/>
        <w:numPr>
          <w:ilvl w:val="0"/>
          <w:numId w:val="8"/>
        </w:numPr>
        <w:rPr>
          <w:ins w:id="122" w:author="Benjamin Best" w:date="2017-09-16T10:06:00Z"/>
        </w:rPr>
        <w:pPrChange w:id="123" w:author="Benjamin Best" w:date="2017-09-16T10:23:00Z">
          <w:pPr>
            <w:pStyle w:val="FirstParagraph"/>
          </w:pPr>
        </w:pPrChange>
      </w:pPr>
      <w:ins w:id="124" w:author="Benjamin Best" w:date="2017-09-16T10:06:00Z">
        <w:r>
          <w:t xml:space="preserve">Complementary to other large scale renewable energy </w:t>
        </w:r>
      </w:ins>
    </w:p>
    <w:p w14:paraId="1B6D85C4" w14:textId="77777777" w:rsidR="007076BE" w:rsidRDefault="007076BE">
      <w:pPr>
        <w:pStyle w:val="FirstParagraph"/>
        <w:numPr>
          <w:ilvl w:val="0"/>
          <w:numId w:val="8"/>
        </w:numPr>
        <w:rPr>
          <w:ins w:id="125" w:author="Benjamin Best" w:date="2017-09-16T10:06:00Z"/>
        </w:rPr>
        <w:pPrChange w:id="126" w:author="Benjamin Best" w:date="2017-09-16T10:23:00Z">
          <w:pPr>
            <w:pStyle w:val="FirstParagraph"/>
          </w:pPr>
        </w:pPrChange>
      </w:pPr>
      <w:ins w:id="127" w:author="Benjamin Best" w:date="2017-09-16T10:06:00Z">
        <w:r>
          <w:t>Predictable throughout day and seasons</w:t>
        </w:r>
      </w:ins>
    </w:p>
    <w:p w14:paraId="53B162C7" w14:textId="77777777" w:rsidR="007076BE" w:rsidRDefault="007076BE">
      <w:pPr>
        <w:pStyle w:val="FirstParagraph"/>
        <w:numPr>
          <w:ilvl w:val="0"/>
          <w:numId w:val="8"/>
        </w:numPr>
        <w:rPr>
          <w:ins w:id="128" w:author="Benjamin Best" w:date="2017-09-16T10:06:00Z"/>
        </w:rPr>
        <w:pPrChange w:id="129" w:author="Benjamin Best" w:date="2017-09-16T10:23:00Z">
          <w:pPr>
            <w:pStyle w:val="FirstParagraph"/>
          </w:pPr>
        </w:pPrChange>
      </w:pPr>
      <w:ins w:id="130" w:author="Benjamin Best" w:date="2017-09-16T10:06:00Z">
        <w:r>
          <w:t>Proximity to dense coastal populations</w:t>
        </w:r>
      </w:ins>
    </w:p>
    <w:p w14:paraId="0B8E784E" w14:textId="77777777" w:rsidR="007076BE" w:rsidRDefault="007076BE" w:rsidP="0034235E">
      <w:pPr>
        <w:pStyle w:val="FirstParagraph"/>
        <w:rPr>
          <w:ins w:id="131" w:author="Benjamin Best" w:date="2017-09-16T10:04:00Z"/>
        </w:rPr>
      </w:pPr>
    </w:p>
    <w:p w14:paraId="752188F3" w14:textId="36757AC7" w:rsidR="0034235E" w:rsidRDefault="007076BE" w:rsidP="0034235E">
      <w:pPr>
        <w:pStyle w:val="FirstParagraph"/>
        <w:rPr>
          <w:ins w:id="132" w:author="Benjamin Best" w:date="2017-08-02T13:35:00Z"/>
        </w:rPr>
      </w:pPr>
      <w:ins w:id="133" w:author="Benjamin Best" w:date="2017-09-16T10:02:00Z">
        <w:r>
          <w:t xml:space="preserve">provides access to coastal communities where populations are highest </w:t>
        </w:r>
      </w:ins>
      <w:ins w:id="134" w:author="Benjamin Best" w:date="2017-08-02T13:26:00Z">
        <w:r w:rsidR="00F25134" w:rsidRPr="00F25134">
          <w:t xml:space="preserve">Development of these marine energy </w:t>
        </w:r>
        <w:proofErr w:type="spellStart"/>
        <w:r w:rsidR="00F25134" w:rsidRPr="00F25134">
          <w:t>resou</w:t>
        </w:r>
      </w:ins>
      <w:ins w:id="135" w:author="Benjamin Best" w:date="2017-09-30T16:46:00Z">
        <w:r w:rsidR="00A8724E">
          <w:t>o</w:t>
        </w:r>
      </w:ins>
      <w:ins w:id="136" w:author="Benjamin Best" w:date="2017-08-02T13:26:00Z">
        <w:r w:rsidR="00F25134" w:rsidRPr="00F25134">
          <w:t>rces</w:t>
        </w:r>
        <w:proofErr w:type="spellEnd"/>
        <w:r w:rsidR="00F25134" w:rsidRPr="00F25134">
          <w:t xml:space="preserve"> in the U.S. lags considerably behind Europe and other developed countries. The first (and currently only) U.S. commercial facility </w:t>
        </w:r>
      </w:ins>
      <w:ins w:id="137" w:author="Benjamin Best" w:date="2017-08-02T13:27:00Z">
        <w:r w:rsidR="00F25134">
          <w:t xml:space="preserve">as a wind farm </w:t>
        </w:r>
      </w:ins>
      <w:ins w:id="138" w:author="Benjamin Best" w:date="2017-08-02T13:26:00Z">
        <w:r w:rsidR="00F25134" w:rsidRPr="00F25134">
          <w:t xml:space="preserve">in Block Island, Rhode Island went into production December of 2016. </w:t>
        </w:r>
      </w:ins>
      <w:ins w:id="139" w:author="Benjamin Best" w:date="2017-08-02T13:35:00Z">
        <w:r w:rsidR="0034235E">
          <w:t>As implementation costs for these technologies continue to drop and increasingly ambitious targets for renewable energy are set, planning of new marine renewable energy development needs to effectively consider competing ocean uses that may come into conflict.</w:t>
        </w:r>
      </w:ins>
    </w:p>
    <w:p w14:paraId="28E5C79A" w14:textId="228FC418" w:rsidR="00F56A2A" w:rsidRDefault="0034235E" w:rsidP="0034235E">
      <w:pPr>
        <w:pStyle w:val="FirstParagraph"/>
        <w:rPr>
          <w:ins w:id="140" w:author="Levi Kilcher" w:date="2017-07-28T18:27:00Z"/>
        </w:rPr>
      </w:pPr>
      <w:ins w:id="141" w:author="Benjamin Best" w:date="2017-08-02T13:35:00Z">
        <w:r w:rsidDel="00F25134">
          <w:t xml:space="preserve"> </w:t>
        </w:r>
      </w:ins>
      <w:ins w:id="142" w:author="Levi Kilcher" w:date="2017-07-28T18:27:00Z">
        <w:del w:id="143" w:author="Benjamin Best" w:date="2017-08-02T13:26:00Z">
          <w:r w:rsidR="00F56A2A" w:rsidDel="00F25134">
            <w:delText xml:space="preserve">is a </w:delText>
          </w:r>
        </w:del>
      </w:ins>
      <w:ins w:id="144" w:author="Levi Kilcher" w:date="2017-07-28T18:28:00Z">
        <w:del w:id="145" w:author="Benjamin Best" w:date="2017-08-02T13:26:00Z">
          <w:r w:rsidR="00F56A2A" w:rsidDel="00F25134">
            <w:delText>promising area for</w:delText>
          </w:r>
        </w:del>
      </w:ins>
      <w:ins w:id="146" w:author="Levi Kilcher" w:date="2017-07-28T18:27:00Z">
        <w:del w:id="147" w:author="Benjamin Best" w:date="2017-08-02T13:26:00Z">
          <w:r w:rsidR="00F56A2A" w:rsidDel="00F25134">
            <w:delText xml:space="preserve"> the U.S. energy mix</w:delText>
          </w:r>
        </w:del>
      </w:ins>
      <w:ins w:id="148" w:author="Levi Kilcher" w:date="2017-07-28T18:28:00Z">
        <w:del w:id="149" w:author="Benjamin Best" w:date="2017-08-02T13:26:00Z">
          <w:r w:rsidR="00F56A2A" w:rsidDel="00F25134">
            <w:delText>… Recent OSW deployment in Ro</w:delText>
          </w:r>
        </w:del>
        <w:del w:id="150" w:author="Benjamin Best" w:date="2017-07-31T10:31:00Z">
          <w:r w:rsidR="00F56A2A" w:rsidDel="007C22A2">
            <w:delText>ald</w:delText>
          </w:r>
        </w:del>
        <w:del w:id="151" w:author="Benjamin Best" w:date="2017-08-02T13:26:00Z">
          <w:r w:rsidR="00F56A2A" w:rsidDel="00F25134">
            <w:delText xml:space="preserve"> Island…</w:delText>
          </w:r>
        </w:del>
      </w:ins>
    </w:p>
    <w:p w14:paraId="43D02902" w14:textId="64FE6E0E" w:rsidR="00F56A2A" w:rsidDel="006802F5" w:rsidRDefault="00F56A2A">
      <w:pPr>
        <w:pStyle w:val="FirstParagraph"/>
        <w:rPr>
          <w:ins w:id="152" w:author="Levi Kilcher" w:date="2017-07-28T18:30:00Z"/>
          <w:del w:id="153" w:author="Benjamin Best" w:date="2017-08-07T05:59:00Z"/>
        </w:rPr>
      </w:pPr>
      <w:ins w:id="154" w:author="Levi Kilcher" w:date="2017-07-28T18:28:00Z">
        <w:del w:id="155" w:author="Benjamin Best" w:date="2017-08-07T05:59:00Z">
          <w:r w:rsidDel="006802F5">
            <w:delText xml:space="preserve">Marine spatial planning </w:delText>
          </w:r>
        </w:del>
        <w:del w:id="156" w:author="Benjamin Best" w:date="2017-08-02T13:36:00Z">
          <w:r w:rsidDel="0034235E">
            <w:delText xml:space="preserve">is important as a diverse </w:delText>
          </w:r>
        </w:del>
      </w:ins>
      <w:ins w:id="157" w:author="Levi Kilcher" w:date="2017-07-28T18:29:00Z">
        <w:del w:id="158" w:author="Benjamin Best" w:date="2017-08-02T13:36:00Z">
          <w:r w:rsidDel="0034235E">
            <w:delText xml:space="preserve">and growing </w:delText>
          </w:r>
        </w:del>
      </w:ins>
      <w:ins w:id="159" w:author="Levi Kilcher" w:date="2017-07-28T18:28:00Z">
        <w:del w:id="160" w:author="Benjamin Best" w:date="2017-08-07T05:59:00Z">
          <w:r w:rsidDel="006802F5">
            <w:delText xml:space="preserve">range of </w:delText>
          </w:r>
        </w:del>
        <w:del w:id="161" w:author="Benjamin Best" w:date="2017-08-02T13:36:00Z">
          <w:r w:rsidDel="0034235E">
            <w:delText xml:space="preserve">industries </w:delText>
          </w:r>
        </w:del>
        <w:del w:id="162" w:author="Benjamin Best" w:date="2017-08-02T13:37:00Z">
          <w:r w:rsidDel="0034235E">
            <w:delText xml:space="preserve">begin </w:delText>
          </w:r>
        </w:del>
        <w:del w:id="163" w:author="Benjamin Best" w:date="2017-08-07T05:59:00Z">
          <w:r w:rsidDel="006802F5">
            <w:delText xml:space="preserve">utilizing the </w:delText>
          </w:r>
        </w:del>
      </w:ins>
      <w:ins w:id="164" w:author="Levi Kilcher" w:date="2017-07-28T18:29:00Z">
        <w:del w:id="165" w:author="Benjamin Best" w:date="2017-08-07T05:59:00Z">
          <w:r w:rsidDel="006802F5">
            <w:delText>ocean</w:delText>
          </w:r>
        </w:del>
        <w:del w:id="166" w:author="Benjamin Best" w:date="2017-08-02T13:37:00Z">
          <w:r w:rsidDel="0034235E">
            <w:delText xml:space="preserve">… </w:delText>
          </w:r>
        </w:del>
        <w:del w:id="167" w:author="Benjamin Best" w:date="2017-08-07T05:59:00Z">
          <w:r w:rsidDel="006802F5">
            <w:delText xml:space="preserve">A first step is that each sector understand the </w:delText>
          </w:r>
        </w:del>
      </w:ins>
      <w:ins w:id="168" w:author="Levi Kilcher" w:date="2017-07-28T18:30:00Z">
        <w:del w:id="169" w:author="Benjamin Best" w:date="2017-08-07T05:59:00Z">
          <w:r w:rsidDel="006802F5">
            <w:delText xml:space="preserve">existing </w:delText>
          </w:r>
        </w:del>
      </w:ins>
      <w:ins w:id="170" w:author="Levi Kilcher" w:date="2017-07-28T18:29:00Z">
        <w:del w:id="171" w:author="Benjamin Best" w:date="2017-08-07T05:59:00Z">
          <w:r w:rsidDel="006802F5">
            <w:delText>landscape and opportunities for the others</w:delText>
          </w:r>
        </w:del>
      </w:ins>
      <w:ins w:id="172" w:author="Levi Kilcher" w:date="2017-07-28T18:30:00Z">
        <w:del w:id="173" w:author="Benjamin Best" w:date="2017-08-07T05:59:00Z">
          <w:r w:rsidDel="006802F5">
            <w:delText>… This report investigates the</w:delText>
          </w:r>
          <w:r w:rsidR="008E7AA1" w:rsidDel="006802F5">
            <w:delText xml:space="preserve"> overlap between </w:delText>
          </w:r>
          <w:commentRangeStart w:id="174"/>
          <w:commentRangeStart w:id="175"/>
          <w:r w:rsidR="008E7AA1" w:rsidDel="006802F5">
            <w:delText xml:space="preserve">existing submarine cables </w:delText>
          </w:r>
        </w:del>
      </w:ins>
      <w:commentRangeEnd w:id="174"/>
      <w:ins w:id="176" w:author="Levi Kilcher" w:date="2017-07-28T18:31:00Z">
        <w:del w:id="177" w:author="Benjamin Best" w:date="2017-08-07T05:59:00Z">
          <w:r w:rsidR="008E7AA1" w:rsidDel="006802F5">
            <w:rPr>
              <w:rStyle w:val="CommentReference"/>
            </w:rPr>
            <w:commentReference w:id="174"/>
          </w:r>
        </w:del>
      </w:ins>
      <w:commentRangeEnd w:id="175"/>
      <w:del w:id="179" w:author="Benjamin Best" w:date="2017-08-07T05:59:00Z">
        <w:r w:rsidR="006802F5" w:rsidDel="006802F5">
          <w:rPr>
            <w:rStyle w:val="CommentReference"/>
          </w:rPr>
          <w:commentReference w:id="175"/>
        </w:r>
      </w:del>
      <w:ins w:id="180" w:author="Levi Kilcher" w:date="2017-07-28T18:30:00Z">
        <w:del w:id="181" w:author="Benjamin Best" w:date="2017-08-07T05:59:00Z">
          <w:r w:rsidR="008E7AA1" w:rsidDel="006802F5">
            <w:delText>and the U.S. marine energy resource</w:delText>
          </w:r>
          <w:r w:rsidDel="006802F5">
            <w:delText>…</w:delText>
          </w:r>
        </w:del>
      </w:ins>
    </w:p>
    <w:p w14:paraId="3F9525D3" w14:textId="55E98B00"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development.</w:t>
      </w:r>
      <w:ins w:id="182" w:author="Benjamin Best" w:date="2017-08-16T12:18:00Z">
        <w:r w:rsidR="00C41BC1">
          <w:t xml:space="preserve"> Repair and maintenance of cables traditionally involves grappling the cable and floating it to the surface, so allowance for drift of the repairing vessel is </w:t>
        </w:r>
      </w:ins>
      <w:ins w:id="183" w:author="Benjamin Best" w:date="2017-08-16T12:19:00Z">
        <w:r w:rsidR="00C41BC1">
          <w:t>dependent</w:t>
        </w:r>
      </w:ins>
      <w:ins w:id="184" w:author="Benjamin Best" w:date="2017-08-16T12:18:00Z">
        <w:r w:rsidR="00C41BC1">
          <w:t xml:space="preserve"> on the depth of the water.</w:t>
        </w:r>
      </w:ins>
    </w:p>
    <w:p w14:paraId="57D8F182" w14:textId="1BAD2FED" w:rsidR="00DE3973" w:rsidRDefault="00B767D1">
      <w:pPr>
        <w:pStyle w:val="BodyText"/>
      </w:pPr>
      <w:r>
        <w:t xml:space="preserve">We applied industry-advised safety buffers that varied with depth to existing submarine cables for "minimum" (2*depth, i.e. "2z") and "recommended" (3*depth, i.e. "3z") horizontal distances, both having a minimum 500 m buffer. </w:t>
      </w:r>
      <w:del w:id="185" w:author="Levi Kilcher" w:date="2017-07-28T18:33:00Z">
        <w:r w:rsidDel="008E7AA1">
          <w:delText xml:space="preserve">Of the original 230,835 km in the "NOAA Charted Submarine cables in the United States as of December 2012" dataset (Figure 1), 97,321 km fell within the 200 nm of the US exclusive economic zone (EEZ), which was analyzed across 12 territories that overlapped with the cables (Figure 2). </w:delText>
        </w:r>
      </w:del>
      <w:del w:id="186" w:author="Levi Kilcher" w:date="2017-07-28T18:34:00Z">
        <w:r w:rsidDel="008E7AA1">
          <w:delText xml:space="preserve">A custom Equal Area Albers projection based on 1/6th the extent of each territory was individually applied to minimize spatial distortion when buffering distances at 100 m depth increments using the GEBCO 30 arc-second global grid. </w:delText>
        </w:r>
      </w:del>
      <w:r>
        <w:t>The cable buffer area ranged from 29.35% (242,042 km</w:t>
      </w:r>
      <w:r>
        <w:rPr>
          <w:vertAlign w:val="superscript"/>
        </w:rPr>
        <w:t>2</w:t>
      </w:r>
      <w:r>
        <w:t xml:space="preserve"> [3z] of 824,679 km</w:t>
      </w:r>
      <w:r>
        <w:rPr>
          <w:vertAlign w:val="superscript"/>
        </w:rPr>
        <w:t>2</w:t>
      </w:r>
      <w:r>
        <w:t xml:space="preserve"> total) in the West </w:t>
      </w:r>
      <w:ins w:id="187" w:author="Levi Kilcher" w:date="2017-07-28T18:35:00Z">
        <w:r w:rsidR="008E7AA1">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w:t>
      </w:r>
      <w:commentRangeStart w:id="188"/>
      <w:commentRangeStart w:id="189"/>
      <w:r>
        <w:t xml:space="preserve">in Wake Island </w:t>
      </w:r>
      <w:commentRangeEnd w:id="188"/>
      <w:r w:rsidR="008E7AA1">
        <w:rPr>
          <w:rStyle w:val="CommentReference"/>
        </w:rPr>
        <w:commentReference w:id="188"/>
      </w:r>
      <w:commentRangeEnd w:id="189"/>
      <w:r w:rsidR="006802F5">
        <w:rPr>
          <w:rStyle w:val="CommentReference"/>
        </w:rPr>
        <w:commentReference w:id="189"/>
      </w:r>
      <w:r>
        <w:t>(Table 2).</w:t>
      </w:r>
    </w:p>
    <w:p w14:paraId="634420FC" w14:textId="667C3771" w:rsidR="004D5B3C" w:rsidRDefault="00B767D1">
      <w:pPr>
        <w:pStyle w:val="BodyText"/>
        <w:rPr>
          <w:ins w:id="190" w:author="Benjamin Best" w:date="2017-08-07T06:55:00Z"/>
        </w:rPr>
      </w:pPr>
      <w:r>
        <w:t>Overlap of cable buffers with marine renewable energy was assessed for tidal</w:t>
      </w:r>
      <w:ins w:id="191" w:author="Benjamin Best" w:date="2017-08-07T06:55:00Z">
        <w:r w:rsidR="00DE28DB">
          <w:t xml:space="preserve"> (Haas et al. 2011)</w:t>
        </w:r>
      </w:ins>
      <w:r>
        <w:t xml:space="preserve">, wave </w:t>
      </w:r>
      <w:ins w:id="192" w:author="Benjamin Best" w:date="2017-08-07T06:56:00Z">
        <w:r w:rsidR="00DE28DB">
          <w:t xml:space="preserve">(Jacobson et al. 2011) </w:t>
        </w:r>
      </w:ins>
      <w:r>
        <w:t xml:space="preserve">and </w:t>
      </w:r>
      <w:ins w:id="193" w:author="Levi Kilcher" w:date="2017-07-28T18:36:00Z">
        <w:r w:rsidR="008E7AA1">
          <w:t xml:space="preserve">offshore </w:t>
        </w:r>
      </w:ins>
      <w:r>
        <w:t xml:space="preserve">wind energy </w:t>
      </w:r>
      <w:ins w:id="194" w:author="Benjamin Best" w:date="2017-08-07T06:56:00Z">
        <w:r w:rsidR="00DE28DB">
          <w:t xml:space="preserve">(Chapman et al. 2012) </w:t>
        </w:r>
      </w:ins>
      <w:del w:id="195" w:author="Benjamin Best" w:date="2017-08-07T06:56:00Z">
        <w:r w:rsidDel="00DE28DB">
          <w:delText xml:space="preserve">based on estimates </w:delText>
        </w:r>
      </w:del>
      <w:ins w:id="196" w:author="Benjamin Best" w:date="2017-08-07T06:56:00Z">
        <w:r w:rsidR="00DE28DB">
          <w:t xml:space="preserve">datasets available </w:t>
        </w:r>
      </w:ins>
      <w:commentRangeStart w:id="197"/>
      <w:del w:id="198" w:author="Benjamin Best" w:date="2017-08-07T06:56:00Z">
        <w:r w:rsidDel="00DE28DB">
          <w:delText xml:space="preserve">from </w:delText>
        </w:r>
      </w:del>
      <w:ins w:id="199" w:author="Benjamin Best" w:date="2017-08-07T06:56:00Z">
        <w:r w:rsidR="00DE28DB">
          <w:t xml:space="preserve">through </w:t>
        </w:r>
      </w:ins>
      <w:r>
        <w:t>the National Renewable Energy Lab (NREL)</w:t>
      </w:r>
      <w:commentRangeEnd w:id="197"/>
      <w:r w:rsidR="008E7AA1">
        <w:rPr>
          <w:rStyle w:val="CommentReference"/>
        </w:rPr>
        <w:commentReference w:id="197"/>
      </w:r>
      <w:ins w:id="200" w:author="Benjamin Best" w:date="2017-08-07T06:56:00Z">
        <w:r w:rsidR="00DE28DB">
          <w:t xml:space="preserve"> Wind Prospector</w:t>
        </w:r>
        <w:r w:rsidR="00DE28DB">
          <w:rPr>
            <w:rStyle w:val="FootnoteReference"/>
          </w:rPr>
          <w:footnoteReference w:id="1"/>
        </w:r>
        <w:r w:rsidR="00DE28DB">
          <w:t xml:space="preserve"> or MHK Atlas</w:t>
        </w:r>
        <w:r w:rsidR="00DE28DB">
          <w:rPr>
            <w:rStyle w:val="FootnoteReference"/>
          </w:rPr>
          <w:footnoteReference w:id="2"/>
        </w:r>
      </w:ins>
      <w:r>
        <w:t xml:space="preserve">. </w:t>
      </w:r>
      <w:commentRangeStart w:id="205"/>
      <w:r>
        <w:t xml:space="preserve">Generally the highest proportion of energy is in the lower classes least likely for development where the highest area of overlap with cable buffers also exist (Figure 3; Table 3). </w:t>
      </w:r>
      <w:commentRangeEnd w:id="205"/>
      <w:r w:rsidR="008E7AA1">
        <w:rPr>
          <w:rStyle w:val="CommentReference"/>
        </w:rPr>
        <w:commentReference w:id="205"/>
      </w:r>
    </w:p>
    <w:p w14:paraId="77848E2F" w14:textId="048E9915" w:rsidR="00DE28DB" w:rsidDel="00DE28DB" w:rsidRDefault="00DE28DB">
      <w:pPr>
        <w:pStyle w:val="BodyText"/>
        <w:rPr>
          <w:ins w:id="206" w:author="Levi Kilcher" w:date="2017-07-28T18:44:00Z"/>
          <w:del w:id="207" w:author="Benjamin Best" w:date="2017-08-07T06:57:00Z"/>
        </w:rPr>
      </w:pPr>
    </w:p>
    <w:p w14:paraId="3DE9F39A" w14:textId="62AE80CF" w:rsidR="004D5B3C" w:rsidRDefault="00B767D1">
      <w:pPr>
        <w:pStyle w:val="BodyText"/>
        <w:rPr>
          <w:ins w:id="208" w:author="Levi Kilcher" w:date="2017-07-28T18:48:00Z"/>
        </w:rPr>
      </w:pPr>
      <w:commentRangeStart w:id="209"/>
      <w:r>
        <w:t xml:space="preserve">The highest wind speed classes (10-11 &amp; 11-12 m/s) are however also occupied by the highest percentage of cable buffer overlap (55.7% &amp; 39.8% for 3z, 39.8% &amp; 15.9% for 2z respectively). </w:t>
      </w:r>
      <w:commentRangeEnd w:id="209"/>
      <w:r w:rsidR="004D5B3C">
        <w:rPr>
          <w:rStyle w:val="CommentReference"/>
        </w:rPr>
        <w:commentReference w:id="209"/>
      </w:r>
      <w:r>
        <w:t>These uncommon high wind speed areas are limited to Hawaii and West territories</w:t>
      </w:r>
      <w:ins w:id="210" w:author="Benjamin Best" w:date="2017-08-07T07:05:00Z">
        <w:r w:rsidR="005E33CB">
          <w:t xml:space="preserve">, but also to areas offshore in deep waters </w:t>
        </w:r>
      </w:ins>
      <w:ins w:id="211" w:author="Benjamin Best" w:date="2017-08-07T07:07:00Z">
        <w:r w:rsidR="005E33CB">
          <w:t>not</w:t>
        </w:r>
      </w:ins>
      <w:ins w:id="212" w:author="Benjamin Best" w:date="2017-08-07T07:05:00Z">
        <w:r w:rsidR="005E33CB">
          <w:t xml:space="preserve"> </w:t>
        </w:r>
      </w:ins>
      <w:ins w:id="213" w:author="Benjamin Best" w:date="2017-08-07T07:07:00Z">
        <w:r w:rsidR="005E33CB">
          <w:t xml:space="preserve">practically </w:t>
        </w:r>
      </w:ins>
      <w:ins w:id="214" w:author="Benjamin Best" w:date="2017-08-07T07:05:00Z">
        <w:r w:rsidR="005E33CB">
          <w:t>viable for energy development</w:t>
        </w:r>
      </w:ins>
      <w:r>
        <w:t xml:space="preserve"> (Table 6; Figure 6</w:t>
      </w:r>
      <w:ins w:id="215" w:author="Levi Kilcher" w:date="2017-07-28T18:42:00Z">
        <w:r w:rsidR="008E7AA1">
          <w:t>,</w:t>
        </w:r>
      </w:ins>
      <w:r>
        <w:t xml:space="preserve"> </w:t>
      </w:r>
      <w:del w:id="216" w:author="Levi Kilcher" w:date="2017-07-28T18:42:00Z">
        <w:r w:rsidDel="008E7AA1">
          <w:delText xml:space="preserve">for bargraph; Figure </w:delText>
        </w:r>
      </w:del>
      <w:r>
        <w:t xml:space="preserve">21 </w:t>
      </w:r>
      <w:ins w:id="217" w:author="Levi Kilcher" w:date="2017-07-28T18:42:00Z">
        <w:r w:rsidR="008E7AA1">
          <w:t xml:space="preserve">and </w:t>
        </w:r>
      </w:ins>
      <w:del w:id="218" w:author="Levi Kilcher" w:date="2017-07-28T18:42:00Z">
        <w:r w:rsidDel="008E7AA1">
          <w:delText xml:space="preserve">for Hawaii wind map; Figure </w:delText>
        </w:r>
      </w:del>
      <w:r>
        <w:t>35</w:t>
      </w:r>
      <w:del w:id="219" w:author="Levi Kilcher" w:date="2017-07-28T18:42:00Z">
        <w:r w:rsidDel="008E7AA1">
          <w:delText xml:space="preserve"> for West wind map</w:delText>
        </w:r>
      </w:del>
      <w:r>
        <w:t>).</w:t>
      </w:r>
      <w:ins w:id="220" w:author="Levi Kilcher" w:date="2017-07-28T18:48:00Z">
        <w:r w:rsidR="004D5B3C">
          <w:t xml:space="preserve"> </w:t>
        </w:r>
        <w:commentRangeStart w:id="221"/>
        <w:r w:rsidR="004D5B3C">
          <w:t>…</w:t>
        </w:r>
        <w:commentRangeEnd w:id="221"/>
        <w:r w:rsidR="004D5B3C">
          <w:rPr>
            <w:rStyle w:val="CommentReference"/>
          </w:rPr>
          <w:commentReference w:id="221"/>
        </w:r>
      </w:ins>
    </w:p>
    <w:p w14:paraId="0B6B54A9" w14:textId="77777777" w:rsidR="004D5B3C" w:rsidRDefault="00B767D1">
      <w:pPr>
        <w:pStyle w:val="BodyText"/>
        <w:rPr>
          <w:ins w:id="223" w:author="Levi Kilcher" w:date="2017-07-28T18:49:00Z"/>
        </w:rPr>
      </w:pPr>
      <w:del w:id="224" w:author="Levi Kilcher" w:date="2017-07-28T18:48:00Z">
        <w:r w:rsidDel="004D5B3C">
          <w:delText xml:space="preserve"> Overall w</w:delText>
        </w:r>
      </w:del>
      <w:ins w:id="225" w:author="Levi Kilcher" w:date="2017-07-28T18:48:00Z">
        <w:r w:rsidR="004D5B3C">
          <w:t>W</w:t>
        </w:r>
      </w:ins>
      <w:r>
        <w:t>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w:t>
      </w:r>
      <w:proofErr w:type="spellStart"/>
      <w:r>
        <w:t>bargraph</w:t>
      </w:r>
      <w:proofErr w:type="spellEnd"/>
      <w:r>
        <w:t>; Figure 20 for Hawaii wave map; Figure 34 for West wave map; Figure 9 for Alaska wave map).</w:t>
      </w:r>
    </w:p>
    <w:p w14:paraId="38B5EA9C" w14:textId="41FEA3D0" w:rsidR="00DE3973" w:rsidRDefault="00B767D1">
      <w:pPr>
        <w:pStyle w:val="BodyText"/>
        <w:rPr>
          <w:ins w:id="226" w:author="Levi Kilcher" w:date="2017-07-28T18:56:00Z"/>
        </w:rPr>
      </w:pPr>
      <w:del w:id="227" w:author="Levi Kilcher" w:date="2017-07-28T18:49:00Z">
        <w:r w:rsidDel="004D5B3C">
          <w:delText xml:space="preserve"> Tidal power is extremely dominated by the lowest energy class of 0-500 W/m</w:delText>
        </w:r>
        <w:r w:rsidDel="004D5B3C">
          <w:rPr>
            <w:vertAlign w:val="superscript"/>
          </w:rPr>
          <w:delText>2</w:delText>
        </w:r>
        <w:r w:rsidDel="004D5B3C">
          <w:delText xml:space="preserve"> covering 403,781 km</w:delText>
        </w:r>
        <w:r w:rsidDel="004D5B3C">
          <w:rPr>
            <w:vertAlign w:val="superscript"/>
          </w:rPr>
          <w:delText>2</w:delText>
        </w:r>
        <w:r w:rsidDel="004D5B3C">
          <w:delText xml:space="preserve">, which is 99.6% of the total area assessed. </w:delText>
        </w:r>
      </w:del>
      <w:r>
        <w:t xml:space="preserve">The cable overlap for </w:t>
      </w:r>
      <w:ins w:id="228" w:author="Levi Kilcher" w:date="2017-07-28T18:49:00Z">
        <w:r w:rsidR="004D5B3C">
          <w:t xml:space="preserve">tidal energy sites </w:t>
        </w:r>
      </w:ins>
      <w:del w:id="229" w:author="Levi Kilcher" w:date="2017-07-28T18:49:00Z">
        <w:r w:rsidDel="004D5B3C">
          <w:delText xml:space="preserve">the rare higher energy areas </w:delText>
        </w:r>
      </w:del>
      <w:r>
        <w:t xml:space="preserve">is </w:t>
      </w:r>
      <w:commentRangeStart w:id="230"/>
      <w:del w:id="231" w:author="Levi Kilcher" w:date="2017-07-28T18:55:00Z">
        <w:r w:rsidDel="002801B0">
          <w:delText xml:space="preserve">at most </w:delText>
        </w:r>
      </w:del>
      <w:r>
        <w:t>20.1</w:t>
      </w:r>
      <w:commentRangeEnd w:id="230"/>
      <w:r w:rsidR="002801B0">
        <w:rPr>
          <w:rStyle w:val="CommentReference"/>
        </w:rPr>
        <w:commentReference w:id="230"/>
      </w:r>
      <w:r>
        <w:t>% (12 of 59 km</w:t>
      </w:r>
      <w:r>
        <w:rPr>
          <w:vertAlign w:val="superscript"/>
        </w:rPr>
        <w:t>2</w:t>
      </w:r>
      <w:r>
        <w:t xml:space="preserve">) for </w:t>
      </w:r>
      <w:ins w:id="232" w:author="Levi Kilcher" w:date="2017-07-28T18:55:00Z">
        <w:r w:rsidR="002801B0">
          <w:t>low-intensity sites (</w:t>
        </w:r>
      </w:ins>
      <w:r>
        <w:t>500-1,000 W/m</w:t>
      </w:r>
      <w:r>
        <w:rPr>
          <w:vertAlign w:val="superscript"/>
        </w:rPr>
        <w:t>2</w:t>
      </w:r>
      <w:del w:id="233" w:author="Levi Kilcher" w:date="2017-07-28T18:55:00Z">
        <w:r w:rsidDel="002801B0">
          <w:delText xml:space="preserve"> </w:delText>
        </w:r>
      </w:del>
      <w:ins w:id="234" w:author="Levi Kilcher" w:date="2017-07-28T18:55:00Z">
        <w:r w:rsidR="002801B0">
          <w:t xml:space="preserve">) </w:t>
        </w:r>
      </w:ins>
      <w:del w:id="235" w:author="Levi Kilcher" w:date="2017-07-28T18:55:00Z">
        <w:r w:rsidDel="002801B0">
          <w:delText xml:space="preserve">in the West </w:delText>
        </w:r>
      </w:del>
      <w:r>
        <w:t xml:space="preserve">and less than 3% for the </w:t>
      </w:r>
      <w:proofErr w:type="spellStart"/>
      <w:ins w:id="236" w:author="Levi Kilcher" w:date="2017-07-28T18:50:00Z">
        <w:r w:rsidR="004D5B3C">
          <w:t>the</w:t>
        </w:r>
        <w:proofErr w:type="spellEnd"/>
        <w:r w:rsidR="004D5B3C">
          <w:t xml:space="preserve"> most energetic sites with power densities</w:t>
        </w:r>
      </w:ins>
      <w:del w:id="237" w:author="Levi Kilcher" w:date="2017-07-28T18:50:00Z">
        <w:r w:rsidDel="004D5B3C">
          <w:delText>even rarer higher energy classes of</w:delText>
        </w:r>
      </w:del>
      <w:r>
        <w:t xml:space="preserve"> </w:t>
      </w:r>
      <w:ins w:id="238" w:author="Levi Kilcher" w:date="2017-07-28T18:50:00Z">
        <w:r w:rsidR="004D5B3C">
          <w:t>&gt;</w:t>
        </w:r>
      </w:ins>
      <w:r>
        <w:t>1,000</w:t>
      </w:r>
      <w:ins w:id="239" w:author="Levi Kilcher" w:date="2017-07-28T18:50:00Z">
        <w:r w:rsidR="004D5B3C">
          <w:t xml:space="preserve"> W/m</w:t>
        </w:r>
        <w:r w:rsidR="004D5B3C" w:rsidRPr="004D5B3C">
          <w:rPr>
            <w:vertAlign w:val="superscript"/>
            <w:rPrChange w:id="240" w:author="Levi Kilcher" w:date="2017-07-28T18:50:00Z">
              <w:rPr/>
            </w:rPrChange>
          </w:rPr>
          <w:t>2</w:t>
        </w:r>
      </w:ins>
      <w:del w:id="241" w:author="Levi Kilcher" w:date="2017-07-28T18:50:00Z">
        <w:r w:rsidDel="004D5B3C">
          <w:delText>-1,500 or &gt;1,500 found only in Alaska or the East</w:delText>
        </w:r>
      </w:del>
      <w:r>
        <w:t>.</w:t>
      </w:r>
    </w:p>
    <w:p w14:paraId="6C65CEC8" w14:textId="450814C9" w:rsidR="00D2433F" w:rsidRDefault="00D2433F" w:rsidP="00DE28DB">
      <w:pPr>
        <w:jc w:val="both"/>
        <w:rPr>
          <w:ins w:id="242" w:author="Benjamin Best" w:date="2017-08-07T07:52:00Z"/>
        </w:rPr>
      </w:pPr>
      <w:ins w:id="243" w:author="Benjamin Best" w:date="2017-08-07T07:34:00Z">
        <w:r>
          <w:t xml:space="preserve">The proposed avoidance areas should be deemed advisory. Overlap with recommended or even minimum avoidance area does not nullify the possibility of renewable energy development there. Rather, </w:t>
        </w:r>
      </w:ins>
      <w:ins w:id="244" w:author="Benjamin Best" w:date="2017-08-07T07:35:00Z">
        <w:r w:rsidR="001E1D70">
          <w:t xml:space="preserve">it should alert the developer to contact the cable industry and negotiate reasonable terms. These avoidance zones are advised according to traditional methods of </w:t>
        </w:r>
      </w:ins>
      <w:ins w:id="245" w:author="Benjamin Best" w:date="2017-08-07T07:36:00Z">
        <w:r w:rsidR="001E1D70">
          <w:t xml:space="preserve">submarine cable </w:t>
        </w:r>
      </w:ins>
      <w:ins w:id="246" w:author="Benjamin Best" w:date="2017-08-07T07:35:00Z">
        <w:r w:rsidR="001E1D70">
          <w:t xml:space="preserve">repair </w:t>
        </w:r>
      </w:ins>
      <w:ins w:id="247" w:author="Benjamin Best" w:date="2017-08-07T07:36:00Z">
        <w:r w:rsidR="001E1D70">
          <w:t xml:space="preserve">involving </w:t>
        </w:r>
      </w:ins>
      <w:ins w:id="248" w:author="Benjamin Best" w:date="2017-08-07T07:35:00Z">
        <w:r w:rsidR="001E1D70">
          <w:t xml:space="preserve">grappling </w:t>
        </w:r>
      </w:ins>
      <w:ins w:id="249" w:author="Benjamin Best" w:date="2017-08-07T07:37:00Z">
        <w:r w:rsidR="001E1D70">
          <w:t>of the</w:t>
        </w:r>
      </w:ins>
      <w:ins w:id="250" w:author="Benjamin Best" w:date="2017-08-07T07:35:00Z">
        <w:r w:rsidR="001E1D70">
          <w:t xml:space="preserve"> submarine cable and buoying </w:t>
        </w:r>
      </w:ins>
      <w:ins w:id="251" w:author="Benjamin Best" w:date="2017-08-07T07:37:00Z">
        <w:r w:rsidR="001E1D70">
          <w:t xml:space="preserve">to the surface </w:t>
        </w:r>
      </w:ins>
      <w:ins w:id="252" w:author="Benjamin Best" w:date="2017-08-07T07:35:00Z">
        <w:r w:rsidR="001E1D70">
          <w:t>for repair</w:t>
        </w:r>
      </w:ins>
      <w:ins w:id="253" w:author="Benjamin Best" w:date="2017-08-07T07:51:00Z">
        <w:r w:rsidR="00647145">
          <w:t>, hence allowance for sway of boat as a function of depth</w:t>
        </w:r>
      </w:ins>
      <w:ins w:id="254" w:author="Benjamin Best" w:date="2017-08-07T07:35:00Z">
        <w:r w:rsidR="001E1D70">
          <w:t>. In future</w:t>
        </w:r>
      </w:ins>
      <w:ins w:id="255" w:author="Benjamin Best" w:date="2017-08-07T07:51:00Z">
        <w:r w:rsidR="00647145">
          <w:t xml:space="preserve">, remotely operated vehicles may narrow </w:t>
        </w:r>
      </w:ins>
      <w:ins w:id="256" w:author="Benjamin Best" w:date="2017-08-07T07:52:00Z">
        <w:r w:rsidR="00647145">
          <w:t>safe operating distances.</w:t>
        </w:r>
      </w:ins>
    </w:p>
    <w:p w14:paraId="3FFD9FAA" w14:textId="0B1FC1FC" w:rsidR="002801B0" w:rsidRDefault="00647145">
      <w:pPr>
        <w:jc w:val="both"/>
        <w:pPrChange w:id="257" w:author="Benjamin Best" w:date="2017-08-07T07:55:00Z">
          <w:pPr>
            <w:pStyle w:val="BodyText"/>
          </w:pPr>
        </w:pPrChange>
      </w:pPr>
      <w:ins w:id="258" w:author="Benjamin Best" w:date="2017-08-07T07:53:00Z">
        <w:r>
          <w:t xml:space="preserve">These avoidance areas are limited to the most recent submarine cable data used to generate them, which is 2012 for this report. In future, </w:t>
        </w:r>
      </w:ins>
      <w:ins w:id="259" w:author="Benjamin Best" w:date="2017-08-07T07:54:00Z">
        <w:r>
          <w:t xml:space="preserve">more current areas of avoidance could be extracted from </w:t>
        </w:r>
      </w:ins>
      <w:ins w:id="260" w:author="Benjamin Best" w:date="2017-08-07T07:53:00Z">
        <w:r>
          <w:t>electronic navigation charts</w:t>
        </w:r>
      </w:ins>
      <w:ins w:id="261" w:author="Benjamin Best" w:date="2017-08-07T07:55:00Z">
        <w:r>
          <w:t>, which get updated more regularly.</w:t>
        </w:r>
      </w:ins>
      <w:commentRangeStart w:id="262"/>
      <w:ins w:id="263" w:author="Levi Kilcher" w:date="2017-07-28T18:56:00Z">
        <w:del w:id="264" w:author="Benjamin Best" w:date="2017-08-07T06:59:00Z">
          <w:r w:rsidR="002801B0" w:rsidDel="00DE28DB">
            <w:delText>In summary, …</w:delText>
          </w:r>
        </w:del>
        <w:commentRangeEnd w:id="262"/>
        <w:r w:rsidR="002801B0">
          <w:rPr>
            <w:rStyle w:val="CommentReference"/>
          </w:rPr>
          <w:commentReference w:id="262"/>
        </w:r>
      </w:ins>
    </w:p>
    <w:p w14:paraId="35F6291B" w14:textId="77777777" w:rsidR="00DE3973" w:rsidRDefault="00B767D1">
      <w:pPr>
        <w:pStyle w:val="Heading1"/>
      </w:pPr>
      <w:bookmarkStart w:id="266" w:name="background"/>
      <w:bookmarkStart w:id="267" w:name="_Toc362686268"/>
      <w:bookmarkEnd w:id="266"/>
      <w:commentRangeStart w:id="268"/>
      <w:r>
        <w:t>Background</w:t>
      </w:r>
      <w:bookmarkEnd w:id="267"/>
      <w:commentRangeEnd w:id="268"/>
      <w:r w:rsidR="00F772FD">
        <w:rPr>
          <w:rStyle w:val="CommentReference"/>
          <w:rFonts w:asciiTheme="minorHAnsi" w:eastAsiaTheme="minorHAnsi" w:hAnsiTheme="minorHAnsi" w:cstheme="minorBidi"/>
          <w:b w:val="0"/>
          <w:bCs w:val="0"/>
          <w:color w:val="auto"/>
        </w:rPr>
        <w:commentReference w:id="268"/>
      </w:r>
    </w:p>
    <w:p w14:paraId="1109443B" w14:textId="2C660B78" w:rsidR="00B01074" w:rsidRDefault="00B767D1">
      <w:pPr>
        <w:pStyle w:val="FirstParagraph"/>
        <w:rPr>
          <w:ins w:id="269" w:author="Levi Kilcher" w:date="2017-07-28T19:41:00Z"/>
        </w:rPr>
      </w:pPr>
      <w:r>
        <w:t xml:space="preserve">Demand for abundant and diverse resources in the oceans is growing, </w:t>
      </w:r>
      <w:ins w:id="270" w:author="Levi Kilcher" w:date="2017-07-28T18:57:00Z">
        <w:r w:rsidR="002801B0">
          <w:t xml:space="preserve">which is </w:t>
        </w:r>
      </w:ins>
      <w:ins w:id="271" w:author="Levi Kilcher" w:date="2017-07-28T18:58:00Z">
        <w:r w:rsidR="002801B0">
          <w:t>emphasizing the importance of</w:t>
        </w:r>
      </w:ins>
      <w:del w:id="272" w:author="Levi Kilcher" w:date="2017-07-28T18:58:00Z">
        <w:r w:rsidDel="002801B0">
          <w:delText>necessitating</w:delText>
        </w:r>
      </w:del>
      <w:r>
        <w:t xml:space="preserve"> marine spatial planning. To inform development of Marine Hydrokinetic (MHK) and Offshore Wind (OSW) resources, the Department of Energy (DOE)</w:t>
      </w:r>
      <w:ins w:id="273" w:author="Levi Kilcher" w:date="2017-07-28T19:35:00Z">
        <w:r w:rsidR="00CC0612">
          <w:t>,</w:t>
        </w:r>
      </w:ins>
      <w:del w:id="274" w:author="Levi Kilcher" w:date="2017-07-28T19:35:00Z">
        <w:r w:rsidDel="00CC0612">
          <w:delText xml:space="preserve"> has asked</w:delText>
        </w:r>
      </w:del>
      <w:r>
        <w:t xml:space="preserve"> NREL</w:t>
      </w:r>
      <w:ins w:id="275" w:author="Levi Kilcher" w:date="2017-07-28T19:35:00Z">
        <w:r w:rsidR="00CC0612">
          <w:t>, and EcoQuants, LLC have undertaken this</w:t>
        </w:r>
      </w:ins>
      <w:del w:id="276" w:author="Levi Kilcher" w:date="2017-07-28T19:35:00Z">
        <w:r w:rsidDel="00CC0612">
          <w:delText xml:space="preserve"> to identify — and mitigate where possible — the</w:delText>
        </w:r>
      </w:del>
      <w:r>
        <w:t xml:space="preserve"> competing uses </w:t>
      </w:r>
      <w:ins w:id="277" w:author="Levi Kilcher" w:date="2017-07-28T19:35:00Z">
        <w:r w:rsidR="00CC0612">
          <w:t xml:space="preserve">analysis </w:t>
        </w:r>
      </w:ins>
      <w:r>
        <w:t xml:space="preserve">between MHK/OSW technologies and </w:t>
      </w:r>
      <w:commentRangeStart w:id="278"/>
      <w:commentRangeStart w:id="279"/>
      <w:del w:id="280" w:author="Benjamin Best" w:date="2017-08-07T06:54:00Z">
        <w:r w:rsidDel="00FC6DFE">
          <w:delText>subsea</w:delText>
        </w:r>
      </w:del>
      <w:commentRangeEnd w:id="278"/>
      <w:ins w:id="281" w:author="Benjamin Best" w:date="2017-08-07T06:54:00Z">
        <w:r w:rsidR="00FC6DFE">
          <w:t>submarine</w:t>
        </w:r>
      </w:ins>
      <w:r w:rsidR="002801B0">
        <w:rPr>
          <w:rStyle w:val="CommentReference"/>
        </w:rPr>
        <w:commentReference w:id="278"/>
      </w:r>
      <w:r>
        <w:t xml:space="preserve"> </w:t>
      </w:r>
      <w:commentRangeEnd w:id="279"/>
      <w:r w:rsidR="00FC6DFE">
        <w:rPr>
          <w:rStyle w:val="CommentReference"/>
        </w:rPr>
        <w:commentReference w:id="279"/>
      </w:r>
      <w:r>
        <w:t>power/telecom cables. The first step in this work is to identify and quantify the overlap between the MHK/OSW resource availability and existing cable routes.</w:t>
      </w:r>
    </w:p>
    <w:p w14:paraId="61B97B0A" w14:textId="77777777" w:rsidR="00964CEA" w:rsidRDefault="00964CEA">
      <w:pPr>
        <w:pStyle w:val="FirstParagraph"/>
        <w:rPr>
          <w:ins w:id="282" w:author="Benjamin Best" w:date="2017-09-16T10:24:00Z"/>
        </w:rPr>
      </w:pPr>
      <w:ins w:id="283" w:author="Benjamin Best" w:date="2017-09-16T10:24:00Z">
        <w:r>
          <w:t>[</w:t>
        </w:r>
      </w:ins>
    </w:p>
    <w:p w14:paraId="6825D711" w14:textId="2BC33D41" w:rsidR="00ED05EF" w:rsidRPr="00ED05EF" w:rsidRDefault="00ED05EF">
      <w:pPr>
        <w:pStyle w:val="FirstParagraph"/>
        <w:rPr>
          <w:ins w:id="284" w:author="Benjamin Best" w:date="2017-09-17T15:09:00Z"/>
          <w:rPrChange w:id="285" w:author="Benjamin Best" w:date="2017-09-17T15:09:00Z">
            <w:rPr>
              <w:ins w:id="286" w:author="Benjamin Best" w:date="2017-09-17T15:09:00Z"/>
              <w:rFonts w:ascii="Times" w:hAnsi="Times" w:cs="Times"/>
            </w:rPr>
          </w:rPrChange>
        </w:rPr>
        <w:pPrChange w:id="287" w:author="Benjamin Best" w:date="2017-09-17T15:09:00Z">
          <w:pPr>
            <w:widowControl w:val="0"/>
            <w:autoSpaceDE w:val="0"/>
            <w:autoSpaceDN w:val="0"/>
            <w:adjustRightInd w:val="0"/>
            <w:spacing w:after="240" w:line="360" w:lineRule="atLeast"/>
          </w:pPr>
        </w:pPrChange>
      </w:pPr>
      <w:ins w:id="288" w:author="Benjamin Best" w:date="2017-09-17T15:09:00Z">
        <w:r>
          <w:t>Terms:</w:t>
        </w:r>
      </w:ins>
    </w:p>
    <w:p w14:paraId="0FF7ABF7" w14:textId="44271E53" w:rsidR="00ED05EF" w:rsidRDefault="00ED05EF">
      <w:pPr>
        <w:pStyle w:val="BodyText"/>
        <w:numPr>
          <w:ilvl w:val="0"/>
          <w:numId w:val="13"/>
        </w:numPr>
        <w:rPr>
          <w:ins w:id="289" w:author="Benjamin Best" w:date="2017-09-17T15:21:00Z"/>
        </w:rPr>
        <w:pPrChange w:id="290" w:author="Benjamin Best" w:date="2017-09-17T15:09:00Z">
          <w:pPr>
            <w:pStyle w:val="FirstParagraph"/>
          </w:pPr>
        </w:pPrChange>
      </w:pPr>
      <w:ins w:id="291" w:author="Benjamin Best" w:date="2017-09-17T15:09:00Z">
        <w:r w:rsidRPr="00ED05EF">
          <w:t>spatial separation</w:t>
        </w:r>
        <w:r>
          <w:t xml:space="preserve"> scheme</w:t>
        </w:r>
      </w:ins>
    </w:p>
    <w:p w14:paraId="50E7C908" w14:textId="3CC00E70" w:rsidR="00C50094" w:rsidRPr="00ED05EF" w:rsidRDefault="00C50094">
      <w:pPr>
        <w:pStyle w:val="BodyText"/>
        <w:numPr>
          <w:ilvl w:val="1"/>
          <w:numId w:val="13"/>
        </w:numPr>
        <w:rPr>
          <w:ins w:id="292" w:author="Benjamin Best" w:date="2017-09-17T15:09:00Z"/>
        </w:rPr>
        <w:pPrChange w:id="293" w:author="Benjamin Best" w:date="2017-09-17T15:21:00Z">
          <w:pPr>
            <w:pStyle w:val="FirstParagraph"/>
          </w:pPr>
        </w:pPrChange>
      </w:pPr>
      <w:ins w:id="294" w:author="Benjamin Best" w:date="2017-09-17T15:22:00Z">
        <w:r w:rsidRPr="00C50094">
          <w:t>Default and Minimum Separation Distances</w:t>
        </w:r>
      </w:ins>
    </w:p>
    <w:p w14:paraId="0296BDA1" w14:textId="77777777" w:rsidR="00964CEA" w:rsidRDefault="00964CEA">
      <w:pPr>
        <w:pStyle w:val="FirstParagraph"/>
        <w:rPr>
          <w:ins w:id="295" w:author="Benjamin Best" w:date="2017-09-16T10:24:00Z"/>
        </w:rPr>
      </w:pPr>
      <w:ins w:id="296" w:author="Benjamin Best" w:date="2017-09-16T10:24:00Z">
        <w:r>
          <w:t>Status of:</w:t>
        </w:r>
      </w:ins>
    </w:p>
    <w:p w14:paraId="526B5016" w14:textId="77777777" w:rsidR="0042760D" w:rsidRDefault="0042760D">
      <w:pPr>
        <w:pStyle w:val="FirstParagraph"/>
        <w:numPr>
          <w:ilvl w:val="0"/>
          <w:numId w:val="9"/>
        </w:numPr>
        <w:rPr>
          <w:ins w:id="297" w:author="Benjamin Best" w:date="2017-09-16T10:34:00Z"/>
        </w:rPr>
        <w:pPrChange w:id="298" w:author="Benjamin Best" w:date="2017-09-16T10:34:00Z">
          <w:pPr>
            <w:pStyle w:val="FirstParagraph"/>
          </w:pPr>
        </w:pPrChange>
      </w:pPr>
      <w:ins w:id="299" w:author="Benjamin Best" w:date="2017-09-16T10:32:00Z">
        <w:r>
          <w:t xml:space="preserve">All US: </w:t>
        </w:r>
        <w:r w:rsidRPr="0042760D">
          <w:t>100% clean and renewable wind, water, and sunlight (WWS) all-sector energy roadmaps for the 50 United States [@z.jacobson_100_2015]</w:t>
        </w:r>
      </w:ins>
    </w:p>
    <w:p w14:paraId="08687487" w14:textId="77D64E40" w:rsidR="00A703C3" w:rsidRDefault="00A703C3">
      <w:pPr>
        <w:pStyle w:val="FirstParagraph"/>
        <w:numPr>
          <w:ilvl w:val="1"/>
          <w:numId w:val="9"/>
        </w:numPr>
        <w:rPr>
          <w:ins w:id="300" w:author="Benjamin Best" w:date="2017-09-16T10:50:00Z"/>
        </w:rPr>
        <w:pPrChange w:id="301" w:author="Benjamin Best" w:date="2017-09-16T10:34:00Z">
          <w:pPr>
            <w:pStyle w:val="FirstParagraph"/>
          </w:pPr>
        </w:pPrChange>
      </w:pPr>
      <w:ins w:id="302" w:author="Benjamin Best" w:date="2017-09-16T10:50:00Z">
        <w:r>
          <w:t>possible to achieve</w:t>
        </w:r>
        <w:r>
          <w:br/>
        </w:r>
        <w:r>
          <w:rPr>
            <w:noProof/>
          </w:rPr>
          <w:drawing>
            <wp:inline distT="0" distB="0" distL="0" distR="0" wp14:anchorId="6CF130D8" wp14:editId="1E0F6A9F">
              <wp:extent cx="5486400" cy="3196162"/>
              <wp:effectExtent l="0" t="0" r="0" b="444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96162"/>
                      </a:xfrm>
                      <a:prstGeom prst="rect">
                        <a:avLst/>
                      </a:prstGeom>
                      <a:noFill/>
                      <a:ln>
                        <a:noFill/>
                      </a:ln>
                    </pic:spPr>
                  </pic:pic>
                </a:graphicData>
              </a:graphic>
            </wp:inline>
          </w:drawing>
        </w:r>
      </w:ins>
    </w:p>
    <w:p w14:paraId="60EAFE8E" w14:textId="445B2E68" w:rsidR="0042760D" w:rsidRDefault="0042760D">
      <w:pPr>
        <w:pStyle w:val="FirstParagraph"/>
        <w:numPr>
          <w:ilvl w:val="1"/>
          <w:numId w:val="9"/>
        </w:numPr>
        <w:rPr>
          <w:ins w:id="303" w:author="Benjamin Best" w:date="2017-09-16T10:49:00Z"/>
        </w:rPr>
        <w:pPrChange w:id="304" w:author="Benjamin Best" w:date="2017-09-16T10:34:00Z">
          <w:pPr>
            <w:pStyle w:val="FirstParagraph"/>
          </w:pPr>
        </w:pPrChange>
      </w:pPr>
      <w:proofErr w:type="spellStart"/>
      <w:ins w:id="305" w:author="Benjamin Best" w:date="2017-09-16T10:34:00Z">
        <w:r>
          <w:t>eg</w:t>
        </w:r>
        <w:proofErr w:type="spellEnd"/>
        <w:r>
          <w:t xml:space="preserve"> CA &amp; HI with most aggressive RPS</w:t>
        </w:r>
      </w:ins>
      <w:ins w:id="306" w:author="Benjamin Best" w:date="2017-09-16T10:35:00Z">
        <w:r>
          <w:t xml:space="preserve"> includes mix of offshore wind, wave, tidal:</w:t>
        </w:r>
        <w:r>
          <w:br/>
        </w:r>
        <w:r>
          <w:rPr>
            <w:noProof/>
          </w:rPr>
          <w:drawing>
            <wp:inline distT="0" distB="0" distL="0" distR="0" wp14:anchorId="3B334DBE" wp14:editId="628FDE97">
              <wp:extent cx="5486400" cy="1657118"/>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657118"/>
                      </a:xfrm>
                      <a:prstGeom prst="rect">
                        <a:avLst/>
                      </a:prstGeom>
                      <a:noFill/>
                      <a:ln>
                        <a:noFill/>
                      </a:ln>
                    </pic:spPr>
                  </pic:pic>
                </a:graphicData>
              </a:graphic>
            </wp:inline>
          </w:drawing>
        </w:r>
      </w:ins>
    </w:p>
    <w:p w14:paraId="751B929E" w14:textId="77777777" w:rsidR="00A703C3" w:rsidRPr="00A703C3" w:rsidRDefault="00A703C3">
      <w:pPr>
        <w:pStyle w:val="BodyText"/>
        <w:rPr>
          <w:ins w:id="307" w:author="Benjamin Best" w:date="2017-09-16T10:32:00Z"/>
        </w:rPr>
        <w:pPrChange w:id="308" w:author="Benjamin Best" w:date="2017-09-16T10:49:00Z">
          <w:pPr>
            <w:pStyle w:val="FirstParagraph"/>
          </w:pPr>
        </w:pPrChange>
      </w:pPr>
    </w:p>
    <w:p w14:paraId="757372D0" w14:textId="77777777" w:rsidR="00A703C3" w:rsidRDefault="0042760D">
      <w:pPr>
        <w:pStyle w:val="FirstParagraph"/>
        <w:numPr>
          <w:ilvl w:val="0"/>
          <w:numId w:val="9"/>
        </w:numPr>
        <w:rPr>
          <w:ins w:id="309" w:author="Benjamin Best" w:date="2017-09-16T10:51:00Z"/>
        </w:rPr>
        <w:pPrChange w:id="310" w:author="Benjamin Best" w:date="2017-09-16T10:32:00Z">
          <w:pPr>
            <w:pStyle w:val="FirstParagraph"/>
          </w:pPr>
        </w:pPrChange>
      </w:pPr>
      <w:ins w:id="311" w:author="Benjamin Best" w:date="2017-09-16T10:32:00Z">
        <w:r>
          <w:t xml:space="preserve">Tidal &amp; Wave: </w:t>
        </w:r>
      </w:ins>
    </w:p>
    <w:p w14:paraId="168E0D98" w14:textId="77777777" w:rsidR="00A703C3" w:rsidRDefault="0042760D">
      <w:pPr>
        <w:pStyle w:val="FirstParagraph"/>
        <w:numPr>
          <w:ilvl w:val="1"/>
          <w:numId w:val="9"/>
        </w:numPr>
        <w:rPr>
          <w:ins w:id="312" w:author="Benjamin Best" w:date="2017-09-16T10:51:00Z"/>
        </w:rPr>
        <w:pPrChange w:id="313" w:author="Benjamin Best" w:date="2017-09-16T10:51:00Z">
          <w:pPr>
            <w:pStyle w:val="FirstParagraph"/>
          </w:pPr>
        </w:pPrChange>
      </w:pPr>
      <w:ins w:id="314" w:author="Benjamin Best" w:date="2017-09-16T10:32:00Z">
        <w:r w:rsidRPr="0042760D">
          <w:t>Wave and tidal current energy – A review of the current state of research beyond technology [@uihlein_wave_2016b]</w:t>
        </w:r>
      </w:ins>
    </w:p>
    <w:p w14:paraId="3BDD7C81" w14:textId="3DBDD0BB" w:rsidR="00A703C3" w:rsidRDefault="00A703C3">
      <w:pPr>
        <w:pStyle w:val="FirstParagraph"/>
        <w:numPr>
          <w:ilvl w:val="1"/>
          <w:numId w:val="9"/>
        </w:numPr>
        <w:rPr>
          <w:ins w:id="315" w:author="Benjamin Best" w:date="2017-09-16T10:52:00Z"/>
        </w:rPr>
        <w:pPrChange w:id="316" w:author="Benjamin Best" w:date="2017-09-16T10:52:00Z">
          <w:pPr>
            <w:pStyle w:val="FirstParagraph"/>
          </w:pPr>
        </w:pPrChange>
      </w:pPr>
      <w:ins w:id="317" w:author="Benjamin Best" w:date="2017-09-16T10:52:00Z">
        <w:r w:rsidRPr="00A703C3">
          <w:t xml:space="preserve">Ocean wave energy in the United States: Current status and future perspectives </w:t>
        </w:r>
        <w:r>
          <w:t xml:space="preserve"> </w:t>
        </w:r>
        <w:r w:rsidRPr="00A703C3">
          <w:t>[@lehmann_ocean_2017a]</w:t>
        </w:r>
      </w:ins>
    </w:p>
    <w:p w14:paraId="1112E764" w14:textId="0F4B564C" w:rsidR="00A703C3" w:rsidRDefault="00A703C3">
      <w:pPr>
        <w:pStyle w:val="FirstParagraph"/>
        <w:numPr>
          <w:ilvl w:val="2"/>
          <w:numId w:val="9"/>
        </w:numPr>
        <w:rPr>
          <w:ins w:id="318" w:author="Benjamin Best" w:date="2017-09-16T10:53:00Z"/>
        </w:rPr>
        <w:pPrChange w:id="319" w:author="Benjamin Best" w:date="2017-09-16T10:52:00Z">
          <w:pPr>
            <w:pStyle w:val="FirstParagraph"/>
          </w:pPr>
        </w:pPrChange>
      </w:pPr>
      <w:ins w:id="320" w:author="Benjamin Best" w:date="2017-09-16T10:54:00Z">
        <w:r w:rsidRPr="00A703C3">
          <w:t>5. Open source databases, simulation and reference models</w:t>
        </w:r>
      </w:ins>
    </w:p>
    <w:p w14:paraId="5DA7538A" w14:textId="54C486F9" w:rsidR="00A703C3" w:rsidRDefault="00A703C3">
      <w:pPr>
        <w:pStyle w:val="FirstParagraph"/>
        <w:numPr>
          <w:ilvl w:val="2"/>
          <w:numId w:val="9"/>
        </w:numPr>
        <w:rPr>
          <w:ins w:id="321" w:author="Benjamin Best" w:date="2017-09-16T10:52:00Z"/>
        </w:rPr>
        <w:pPrChange w:id="322" w:author="Benjamin Best" w:date="2017-09-16T10:52:00Z">
          <w:pPr>
            <w:pStyle w:val="FirstParagraph"/>
          </w:pPr>
        </w:pPrChange>
      </w:pPr>
      <w:ins w:id="323" w:author="Benjamin Best" w:date="2017-09-16T10:52:00Z">
        <w:r>
          <w:t>tidal and wave in world</w:t>
        </w:r>
        <w:r>
          <w:br/>
        </w:r>
        <w:r>
          <w:rPr>
            <w:noProof/>
          </w:rPr>
          <w:drawing>
            <wp:inline distT="0" distB="0" distL="0" distR="0" wp14:anchorId="69454057" wp14:editId="4715CC16">
              <wp:extent cx="5486400" cy="3881145"/>
              <wp:effectExtent l="0" t="0" r="0" b="508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881145"/>
                      </a:xfrm>
                      <a:prstGeom prst="rect">
                        <a:avLst/>
                      </a:prstGeom>
                      <a:noFill/>
                      <a:ln>
                        <a:noFill/>
                      </a:ln>
                    </pic:spPr>
                  </pic:pic>
                </a:graphicData>
              </a:graphic>
            </wp:inline>
          </w:drawing>
        </w:r>
      </w:ins>
    </w:p>
    <w:p w14:paraId="7127D490" w14:textId="77777777" w:rsidR="00A703C3" w:rsidRPr="00A703C3" w:rsidRDefault="00A703C3">
      <w:pPr>
        <w:pStyle w:val="BodyText"/>
        <w:rPr>
          <w:ins w:id="324" w:author="Benjamin Best" w:date="2017-09-16T10:52:00Z"/>
        </w:rPr>
        <w:pPrChange w:id="325" w:author="Benjamin Best" w:date="2017-09-16T10:52:00Z">
          <w:pPr>
            <w:pStyle w:val="FirstParagraph"/>
          </w:pPr>
        </w:pPrChange>
      </w:pPr>
    </w:p>
    <w:p w14:paraId="501935C3" w14:textId="773CC393" w:rsidR="00964CEA" w:rsidRDefault="00964CEA">
      <w:pPr>
        <w:pStyle w:val="FirstParagraph"/>
        <w:numPr>
          <w:ilvl w:val="0"/>
          <w:numId w:val="9"/>
        </w:numPr>
        <w:rPr>
          <w:ins w:id="326" w:author="Benjamin Best" w:date="2017-09-16T10:24:00Z"/>
        </w:rPr>
        <w:pPrChange w:id="327" w:author="Benjamin Best" w:date="2017-09-16T10:52:00Z">
          <w:pPr>
            <w:pStyle w:val="FirstParagraph"/>
          </w:pPr>
        </w:pPrChange>
      </w:pPr>
      <w:ins w:id="328" w:author="Benjamin Best" w:date="2017-09-16T10:24:00Z">
        <w:r>
          <w:t>Tidal:</w:t>
        </w:r>
      </w:ins>
    </w:p>
    <w:p w14:paraId="3716E1C8" w14:textId="77777777" w:rsidR="00394EE4" w:rsidRDefault="00964CEA">
      <w:pPr>
        <w:pStyle w:val="FirstParagraph"/>
        <w:numPr>
          <w:ilvl w:val="1"/>
          <w:numId w:val="9"/>
        </w:numPr>
        <w:rPr>
          <w:ins w:id="329" w:author="Benjamin Best" w:date="2017-09-16T11:11:00Z"/>
        </w:rPr>
        <w:pPrChange w:id="330" w:author="Benjamin Best" w:date="2017-09-16T11:11:00Z">
          <w:pPr>
            <w:pStyle w:val="FirstParagraph"/>
          </w:pPr>
        </w:pPrChange>
      </w:pPr>
      <w:ins w:id="331" w:author="Benjamin Best" w:date="2017-09-16T10:24:00Z">
        <w:r w:rsidRPr="00964CEA">
          <w:t>Status of wave and tidal power technologies for the United States [@musial_status_2008]</w:t>
        </w:r>
      </w:ins>
    </w:p>
    <w:p w14:paraId="4ABB01F8" w14:textId="6607EF5B" w:rsidR="003804F3" w:rsidRDefault="003804F3">
      <w:pPr>
        <w:pStyle w:val="FirstParagraph"/>
        <w:rPr>
          <w:ins w:id="332" w:author="Benjamin Best" w:date="2017-09-16T11:40:00Z"/>
        </w:rPr>
      </w:pPr>
      <w:ins w:id="333" w:author="Benjamin Best" w:date="2017-09-16T11:40:00Z">
        <w:r>
          <w:t>Cable install and repair:</w:t>
        </w:r>
      </w:ins>
    </w:p>
    <w:p w14:paraId="5B6995BA" w14:textId="44267917" w:rsidR="003804F3" w:rsidRDefault="003804F3">
      <w:pPr>
        <w:pStyle w:val="BodyText"/>
        <w:numPr>
          <w:ilvl w:val="0"/>
          <w:numId w:val="12"/>
        </w:numPr>
        <w:rPr>
          <w:ins w:id="334" w:author="Benjamin Best" w:date="2017-09-16T11:40:00Z"/>
        </w:rPr>
        <w:pPrChange w:id="335" w:author="Benjamin Best" w:date="2017-09-16T11:40:00Z">
          <w:pPr>
            <w:pStyle w:val="BodyText"/>
          </w:pPr>
        </w:pPrChange>
      </w:pPr>
      <w:ins w:id="336" w:author="Benjamin Best" w:date="2017-09-16T11:40:00Z">
        <w:r>
          <w:t>[Subsea Cables – Maintenance / Repair Operations | KIS-ORCA](http://www.kis-orca.eu/subsea-cables/maintenance-repair-operations#.Wb1tnNP5hE4)</w:t>
        </w:r>
      </w:ins>
    </w:p>
    <w:p w14:paraId="03476C07" w14:textId="3C2720EA" w:rsidR="003804F3" w:rsidRPr="003804F3" w:rsidRDefault="003804F3">
      <w:pPr>
        <w:pStyle w:val="BodyText"/>
        <w:numPr>
          <w:ilvl w:val="0"/>
          <w:numId w:val="12"/>
        </w:numPr>
        <w:rPr>
          <w:ins w:id="337" w:author="Benjamin Best" w:date="2017-09-16T11:40:00Z"/>
        </w:rPr>
        <w:pPrChange w:id="338" w:author="Benjamin Best" w:date="2017-09-16T11:40:00Z">
          <w:pPr>
            <w:pStyle w:val="FirstParagraph"/>
          </w:pPr>
        </w:pPrChange>
      </w:pPr>
      <w:ins w:id="339" w:author="Benjamin Best" w:date="2017-09-16T11:40:00Z">
        <w:r>
          <w:t xml:space="preserve">[How submarine cables are made, laid, operated and repaired | Musa </w:t>
        </w:r>
        <w:proofErr w:type="spellStart"/>
        <w:r>
          <w:t>Phungula</w:t>
        </w:r>
        <w:proofErr w:type="spellEnd"/>
        <w:r>
          <w:t xml:space="preserve"> | Pulse | LinkedIn](https://www.linkedin.com/pulse/20140627113841-60148923-how-submarine-cables-are-made-laid-operated-and-repaired)</w:t>
        </w:r>
      </w:ins>
    </w:p>
    <w:p w14:paraId="3B529334" w14:textId="35D35F58" w:rsidR="00394EE4" w:rsidRDefault="00394EE4">
      <w:pPr>
        <w:pStyle w:val="FirstParagraph"/>
        <w:rPr>
          <w:ins w:id="340" w:author="Benjamin Best" w:date="2017-09-16T11:11:00Z"/>
        </w:rPr>
      </w:pPr>
      <w:ins w:id="341" w:author="Benjamin Best" w:date="2017-09-16T11:11:00Z">
        <w:r>
          <w:t>Regulatory:</w:t>
        </w:r>
      </w:ins>
    </w:p>
    <w:p w14:paraId="69E5F420" w14:textId="1670B852" w:rsidR="00394EE4" w:rsidRDefault="00394EE4">
      <w:pPr>
        <w:pStyle w:val="BodyText"/>
        <w:numPr>
          <w:ilvl w:val="0"/>
          <w:numId w:val="10"/>
        </w:numPr>
        <w:rPr>
          <w:ins w:id="342" w:author="Benjamin Best" w:date="2017-09-16T11:12:00Z"/>
        </w:rPr>
        <w:pPrChange w:id="343" w:author="Benjamin Best" w:date="2017-09-16T11:11:00Z">
          <w:pPr>
            <w:pStyle w:val="FirstParagraph"/>
          </w:pPr>
        </w:pPrChange>
      </w:pPr>
      <w:ins w:id="344" w:author="Benjamin Best" w:date="2017-09-16T11:11:00Z">
        <w:r>
          <w:t>FERC, FCC</w:t>
        </w:r>
      </w:ins>
    </w:p>
    <w:p w14:paraId="7D5BDE2E" w14:textId="486773FC" w:rsidR="00394EE4" w:rsidRDefault="00394EE4">
      <w:pPr>
        <w:pStyle w:val="BodyText"/>
        <w:numPr>
          <w:ilvl w:val="0"/>
          <w:numId w:val="10"/>
        </w:numPr>
        <w:rPr>
          <w:ins w:id="345" w:author="Benjamin Best" w:date="2017-09-16T11:13:00Z"/>
        </w:rPr>
        <w:pPrChange w:id="346" w:author="Benjamin Best" w:date="2017-09-16T11:11:00Z">
          <w:pPr>
            <w:pStyle w:val="FirstParagraph"/>
          </w:pPr>
        </w:pPrChange>
      </w:pPr>
      <w:ins w:id="347" w:author="Benjamin Best" w:date="2017-09-16T11:12:00Z">
        <w:r>
          <w:t>best practices. some hard rules have been contested</w:t>
        </w:r>
      </w:ins>
    </w:p>
    <w:p w14:paraId="071DADEF" w14:textId="01920DD6" w:rsidR="00394EE4" w:rsidRDefault="00394EE4">
      <w:pPr>
        <w:pStyle w:val="BodyText"/>
        <w:numPr>
          <w:ilvl w:val="0"/>
          <w:numId w:val="10"/>
        </w:numPr>
        <w:rPr>
          <w:ins w:id="348" w:author="Benjamin Best" w:date="2017-09-17T15:12:00Z"/>
        </w:rPr>
        <w:pPrChange w:id="349" w:author="Benjamin Best" w:date="2017-09-16T11:11:00Z">
          <w:pPr>
            <w:pStyle w:val="FirstParagraph"/>
          </w:pPr>
        </w:pPrChange>
      </w:pPr>
      <w:ins w:id="350" w:author="Benjamin Best" w:date="2017-09-16T11:13:00Z">
        <w:r w:rsidRPr="00394EE4">
          <w:t>Protection of Submarine Cables Through Spatial Separation [@communicationssecurityreliabilityandinteroperabilitycounciliv_protection_2014]</w:t>
        </w:r>
      </w:ins>
    </w:p>
    <w:p w14:paraId="031ED98C" w14:textId="31002903" w:rsidR="00104FB4" w:rsidRDefault="00104FB4">
      <w:pPr>
        <w:pStyle w:val="BodyText"/>
        <w:numPr>
          <w:ilvl w:val="1"/>
          <w:numId w:val="10"/>
        </w:numPr>
        <w:rPr>
          <w:ins w:id="351" w:author="Benjamin Best" w:date="2017-09-17T15:12:00Z"/>
        </w:rPr>
        <w:pPrChange w:id="352" w:author="Benjamin Best" w:date="2017-09-17T15:12:00Z">
          <w:pPr>
            <w:pStyle w:val="BodyText"/>
            <w:numPr>
              <w:numId w:val="10"/>
            </w:numPr>
            <w:ind w:left="720" w:hanging="360"/>
          </w:pPr>
        </w:pPrChange>
      </w:pPr>
      <w:ins w:id="353" w:author="Benjamin Best" w:date="2017-09-17T15:12:00Z">
        <w:r>
          <w:t xml:space="preserve">int’l law. </w:t>
        </w:r>
        <w:r w:rsidRPr="00104FB4">
          <w:t>“have due regard to cables or pipelines already in position.”</w:t>
        </w:r>
      </w:ins>
    </w:p>
    <w:p w14:paraId="5BBC02C3" w14:textId="7FC081EA" w:rsidR="00104FB4" w:rsidRDefault="00104FB4">
      <w:pPr>
        <w:pStyle w:val="BodyText"/>
        <w:numPr>
          <w:ilvl w:val="1"/>
          <w:numId w:val="10"/>
        </w:numPr>
        <w:rPr>
          <w:ins w:id="354" w:author="Benjamin Best" w:date="2017-09-17T15:15:00Z"/>
        </w:rPr>
        <w:pPrChange w:id="355" w:author="Benjamin Best" w:date="2017-09-17T15:12:00Z">
          <w:pPr>
            <w:pStyle w:val="FirstParagraph"/>
          </w:pPr>
        </w:pPrChange>
      </w:pPr>
      <w:ins w:id="356" w:author="Benjamin Best" w:date="2017-09-17T15:13:00Z">
        <w:r w:rsidRPr="00104FB4">
          <w:t>United Nations Convention on Law of the Sea (UNCLOS) Article 79 (Submarine Cables and Pipelines on the Continental Shelf) stipulates that: “When laying submarine cables or pipelines, states shall have due regard to cables or pipelines already in position. In particular, possibilities of repairing existing cables or pipelines shall not be prejudiced.”</w:t>
        </w:r>
      </w:ins>
    </w:p>
    <w:p w14:paraId="1744FB53" w14:textId="153B74E3" w:rsidR="00104FB4" w:rsidRDefault="00104FB4">
      <w:pPr>
        <w:pStyle w:val="BodyText"/>
        <w:numPr>
          <w:ilvl w:val="1"/>
          <w:numId w:val="10"/>
        </w:numPr>
        <w:rPr>
          <w:ins w:id="357" w:author="Benjamin Best" w:date="2017-09-17T15:16:00Z"/>
        </w:rPr>
        <w:pPrChange w:id="358" w:author="Benjamin Best" w:date="2017-09-17T15:12:00Z">
          <w:pPr>
            <w:pStyle w:val="FirstParagraph"/>
          </w:pPr>
        </w:pPrChange>
      </w:pPr>
      <w:ins w:id="359" w:author="Benjamin Best" w:date="2017-09-17T15:15:00Z">
        <w:r w:rsidRPr="00104FB4">
          <w:t>1884 Convention on cable protection, U.S. law provides that damaging a submarine cable—whether deliberately or through negligence—is a federal offense punishable by fine, imprisonment, or both</w:t>
        </w:r>
      </w:ins>
      <w:ins w:id="360" w:author="Benjamin Best" w:date="2017-09-17T15:16:00Z">
        <w:r>
          <w:t>.</w:t>
        </w:r>
      </w:ins>
    </w:p>
    <w:p w14:paraId="02BC84B3" w14:textId="72C6E830" w:rsidR="00104FB4" w:rsidRDefault="00104FB4">
      <w:pPr>
        <w:pStyle w:val="BodyText"/>
        <w:numPr>
          <w:ilvl w:val="2"/>
          <w:numId w:val="10"/>
        </w:numPr>
        <w:rPr>
          <w:ins w:id="361" w:author="Benjamin Best" w:date="2017-09-17T15:10:00Z"/>
        </w:rPr>
        <w:pPrChange w:id="362" w:author="Benjamin Best" w:date="2017-09-17T15:16:00Z">
          <w:pPr>
            <w:pStyle w:val="FirstParagraph"/>
          </w:pPr>
        </w:pPrChange>
      </w:pPr>
      <w:ins w:id="363" w:author="Benjamin Best" w:date="2017-09-17T15:16:00Z">
        <w:r w:rsidRPr="00104FB4">
          <w:t>For willful damage, U.S. law provides for a fine of up to $5,000 and/or a prison term not to exceed two years. For culpably negligent damage, U.S. law provides for a fine of up to $500 and a prison term not to exceed three months.</w:t>
        </w:r>
      </w:ins>
    </w:p>
    <w:p w14:paraId="6C990F99" w14:textId="29679127" w:rsidR="00104FB4" w:rsidRDefault="00104FB4">
      <w:pPr>
        <w:pStyle w:val="BodyText"/>
        <w:numPr>
          <w:ilvl w:val="0"/>
          <w:numId w:val="10"/>
        </w:numPr>
        <w:rPr>
          <w:ins w:id="364" w:author="Benjamin Best" w:date="2017-09-16T11:13:00Z"/>
        </w:rPr>
        <w:pPrChange w:id="365" w:author="Benjamin Best" w:date="2017-09-16T11:11:00Z">
          <w:pPr>
            <w:pStyle w:val="FirstParagraph"/>
          </w:pPr>
        </w:pPrChange>
      </w:pPr>
      <w:ins w:id="366" w:author="Benjamin Best" w:date="2017-09-17T15:10:00Z">
        <w:r>
          <w:t>National Marine Sanctuaries: cable exception. NOAA currently doesn’t have authority, but did grant MHK in OR (</w:t>
        </w:r>
        <w:proofErr w:type="spellStart"/>
        <w:r>
          <w:t>Alla</w:t>
        </w:r>
        <w:proofErr w:type="spellEnd"/>
        <w:r>
          <w:t>).</w:t>
        </w:r>
      </w:ins>
    </w:p>
    <w:p w14:paraId="40AC45A3" w14:textId="7B6D387E" w:rsidR="00394EE4" w:rsidRDefault="00285FFB">
      <w:pPr>
        <w:pStyle w:val="BodyText"/>
        <w:rPr>
          <w:ins w:id="367" w:author="Benjamin Best" w:date="2017-09-16T11:21:00Z"/>
        </w:rPr>
        <w:pPrChange w:id="368" w:author="Benjamin Best" w:date="2017-09-16T11:21:00Z">
          <w:pPr>
            <w:pStyle w:val="FirstParagraph"/>
          </w:pPr>
        </w:pPrChange>
      </w:pPr>
      <w:ins w:id="369" w:author="Benjamin Best" w:date="2017-09-16T11:21:00Z">
        <w:r>
          <w:t>Conclusion caveats:</w:t>
        </w:r>
      </w:ins>
    </w:p>
    <w:p w14:paraId="5F70F690" w14:textId="303909C8" w:rsidR="00285FFB" w:rsidRPr="00394EE4" w:rsidRDefault="00285FFB">
      <w:pPr>
        <w:pStyle w:val="BodyText"/>
        <w:numPr>
          <w:ilvl w:val="0"/>
          <w:numId w:val="11"/>
        </w:numPr>
        <w:rPr>
          <w:ins w:id="370" w:author="Benjamin Best" w:date="2017-09-16T11:11:00Z"/>
        </w:rPr>
        <w:pPrChange w:id="371" w:author="Benjamin Best" w:date="2017-09-16T11:22:00Z">
          <w:pPr>
            <w:pStyle w:val="FirstParagraph"/>
          </w:pPr>
        </w:pPrChange>
      </w:pPr>
      <w:ins w:id="372" w:author="Benjamin Best" w:date="2017-09-16T11:22:00Z">
        <w:r>
          <w:t>advisory. but desktop and marine survey should consult most recent electronic navigation charts and contact NASCA.</w:t>
        </w:r>
      </w:ins>
    </w:p>
    <w:p w14:paraId="37264FFD" w14:textId="03E079B2" w:rsidR="00964CEA" w:rsidRDefault="00964CEA">
      <w:pPr>
        <w:pStyle w:val="FirstParagraph"/>
        <w:rPr>
          <w:ins w:id="373" w:author="Benjamin Best" w:date="2017-09-16T10:24:00Z"/>
        </w:rPr>
      </w:pPr>
      <w:ins w:id="374" w:author="Benjamin Best" w:date="2017-09-16T10:24:00Z">
        <w:r>
          <w:t>]</w:t>
        </w:r>
      </w:ins>
    </w:p>
    <w:p w14:paraId="223FA26E" w14:textId="099508A0" w:rsidR="00CC0612" w:rsidRDefault="00B01074">
      <w:pPr>
        <w:pStyle w:val="FirstParagraph"/>
        <w:rPr>
          <w:ins w:id="375" w:author="Levi Kilcher" w:date="2017-07-28T19:36:00Z"/>
        </w:rPr>
      </w:pPr>
      <w:ins w:id="376" w:author="Levi Kilcher" w:date="2017-07-28T19:36:00Z">
        <w:r>
          <w:t>The analysis</w:t>
        </w:r>
        <w:r w:rsidR="00CC0612">
          <w:t xml:space="preserve"> is done in terms of resource area because the task of quantifying actual impacts on available resource is a non-trivial undertaking that involves subjective decisions of identifying resource opportunities.</w:t>
        </w:r>
      </w:ins>
      <w:ins w:id="377" w:author="Levi Kilcher" w:date="2017-07-28T19:38:00Z">
        <w:r w:rsidR="00C865F2">
          <w:t xml:space="preserve"> Quantifying overlap in-terms of resource area—on the other hand—</w:t>
        </w:r>
        <w:r w:rsidR="00755FC0">
          <w:t xml:space="preserve">is significantly more straight </w:t>
        </w:r>
        <w:r w:rsidR="00C865F2">
          <w:t xml:space="preserve">forward, and </w:t>
        </w:r>
      </w:ins>
      <w:ins w:id="378" w:author="Levi Kilcher" w:date="2017-07-28T19:39:00Z">
        <w:r w:rsidR="00C865F2">
          <w:t>useful to marine spatial planners.</w:t>
        </w:r>
        <w:r w:rsidR="00755FC0">
          <w:t xml:space="preserve"> </w:t>
        </w:r>
      </w:ins>
    </w:p>
    <w:p w14:paraId="3F93C0C2" w14:textId="28921895" w:rsidR="00DE3973" w:rsidRDefault="00B767D1">
      <w:pPr>
        <w:pStyle w:val="FirstParagraph"/>
      </w:pPr>
      <w:commentRangeStart w:id="379"/>
      <w:del w:id="380" w:author="Levi Kilcher" w:date="2017-07-28T19:36:00Z">
        <w:r w:rsidDel="00CC0612">
          <w:delText xml:space="preserve"> </w:delText>
        </w:r>
      </w:del>
      <w:r>
        <w:t>Several</w:t>
      </w:r>
      <w:commentRangeEnd w:id="379"/>
      <w:r w:rsidR="00B01074">
        <w:rPr>
          <w:rStyle w:val="CommentReference"/>
        </w:rPr>
        <w:commentReference w:id="379"/>
      </w:r>
      <w:r>
        <w:t xml:space="preserve">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w:t>
      </w:r>
      <w:del w:id="381" w:author="Benjamin Best" w:date="2017-08-07T06:54:00Z">
        <w:r w:rsidDel="00FC6DFE">
          <w:delText>subsea</w:delText>
        </w:r>
      </w:del>
      <w:ins w:id="382" w:author="Benjamin Best" w:date="2017-08-07T06:54:00Z">
        <w:r w:rsidR="00FC6DFE">
          <w:t>submarine</w:t>
        </w:r>
      </w:ins>
      <w:r>
        <w:t xml:space="preserve"> cable maintenance requirements.</w:t>
      </w:r>
      <w:del w:id="383" w:author="Levi Kilcher" w:date="2017-07-28T19:01:00Z">
        <w:r w:rsidDel="002801B0">
          <w:delText xml:space="preserve"> Preliminary work was done within NREL to evaluate the influence of subsea cable setback distance on the overlap with MHK/OSW for the west coast of the U.S </w:delText>
        </w:r>
        <w:commentRangeStart w:id="384"/>
        <w:r w:rsidDel="002801B0">
          <w:delText>(Amante et al. 2016).</w:delText>
        </w:r>
      </w:del>
      <w:r>
        <w:t xml:space="preserve"> </w:t>
      </w:r>
      <w:commentRangeEnd w:id="384"/>
      <w:r w:rsidR="002801B0">
        <w:rPr>
          <w:rStyle w:val="CommentReference"/>
        </w:rPr>
        <w:commentReference w:id="384"/>
      </w:r>
      <w:r>
        <w:t>Industry reports (Communications Security, Reliability and Interoperability Council IV 2014, 2016) from the International Cable Protection Committee (ICPC) of the North American Submarine Cable Association (NASCA)</w:t>
      </w:r>
      <w:r>
        <w:rPr>
          <w:rStyle w:val="FootnoteReference"/>
        </w:rPr>
        <w:footnoteReference w:id="3"/>
      </w:r>
      <w:r>
        <w:t xml:space="preserve"> advise on setback distances </w:t>
      </w:r>
      <w:commentRangeStart w:id="385"/>
      <w:r>
        <w:t>that inform this analysis.</w:t>
      </w:r>
      <w:commentRangeEnd w:id="385"/>
      <w:r w:rsidR="002801B0">
        <w:rPr>
          <w:rStyle w:val="CommentReference"/>
        </w:rPr>
        <w:commentReference w:id="385"/>
      </w:r>
    </w:p>
    <w:p w14:paraId="2256A50D" w14:textId="77777777" w:rsidR="00DE3973" w:rsidRDefault="00B767D1">
      <w:pPr>
        <w:pStyle w:val="Heading1"/>
      </w:pPr>
      <w:bookmarkStart w:id="386" w:name="methods"/>
      <w:bookmarkStart w:id="387" w:name="_Toc362686269"/>
      <w:bookmarkEnd w:id="386"/>
      <w:r>
        <w:t>Methods</w:t>
      </w:r>
      <w:bookmarkEnd w:id="387"/>
    </w:p>
    <w:p w14:paraId="71069DA4" w14:textId="77777777" w:rsidR="00DE3973" w:rsidRDefault="00B767D1">
      <w:pPr>
        <w:pStyle w:val="Heading2"/>
      </w:pPr>
      <w:bookmarkStart w:id="388" w:name="study-area-submarine-cables-depth-and-en"/>
      <w:bookmarkStart w:id="389" w:name="_Toc362686270"/>
      <w:bookmarkEnd w:id="388"/>
      <w:r>
        <w:t>Study Area, Submarine Cables, Depth and Energy Data</w:t>
      </w:r>
      <w:bookmarkEnd w:id="389"/>
    </w:p>
    <w:p w14:paraId="25DA8614" w14:textId="5D9E1B63" w:rsidR="00DE3973" w:rsidRDefault="00B767D1">
      <w:pPr>
        <w:pStyle w:val="FirstParagraph"/>
      </w:pPr>
      <w:r>
        <w:t>The study area consist</w:t>
      </w:r>
      <w:ins w:id="390" w:author="Levi Kilcher" w:date="2017-07-28T19:01:00Z">
        <w:r w:rsidR="002801B0">
          <w:t>s</w:t>
        </w:r>
      </w:ins>
      <w:del w:id="391" w:author="Levi Kilcher" w:date="2017-07-28T19:01:00Z">
        <w:r w:rsidDel="002801B0">
          <w:delText>ed</w:delText>
        </w:r>
      </w:del>
      <w:r>
        <w:t xml:space="preserve"> of the US waters (Flanders Marine Institute 2016), i.e. the </w:t>
      </w:r>
      <w:commentRangeStart w:id="392"/>
      <w:r>
        <w:t>200 nm extent deemed the exclusive economic zone (EEZ)</w:t>
      </w:r>
      <w:commentRangeEnd w:id="392"/>
      <w:r w:rsidR="002801B0">
        <w:rPr>
          <w:rStyle w:val="CommentReference"/>
        </w:rPr>
        <w:commentReference w:id="392"/>
      </w:r>
      <w:ins w:id="393" w:author="Levi Kilcher" w:date="2017-07-28T19:01:00Z">
        <w:r w:rsidR="002801B0">
          <w:t xml:space="preserve">. </w:t>
        </w:r>
      </w:ins>
      <w:del w:id="394" w:author="Levi Kilcher" w:date="2017-07-28T19:01:00Z">
        <w:r w:rsidDel="002801B0">
          <w:delText>,</w:delText>
        </w:r>
      </w:del>
      <w:r>
        <w:t xml:space="preserve"> </w:t>
      </w:r>
      <w:ins w:id="395" w:author="Levi Kilcher" w:date="2017-07-28T19:02:00Z">
        <w:r w:rsidR="002801B0">
          <w:t xml:space="preserve">We used </w:t>
        </w:r>
      </w:ins>
      <w:del w:id="396" w:author="Levi Kilcher" w:date="2017-07-28T19:02:00Z">
        <w:r w:rsidDel="002801B0">
          <w:delText xml:space="preserve">that overlapped with </w:delText>
        </w:r>
      </w:del>
      <w:r>
        <w:t xml:space="preserve">the offshore cable dataset "NOAA Charted Submarine cables in the United States as of December 2012" available through </w:t>
      </w:r>
      <w:commentRangeStart w:id="397"/>
      <w:r>
        <w:t>MarineCadastre.gov.</w:t>
      </w:r>
      <w:r>
        <w:rPr>
          <w:rStyle w:val="FootnoteReference"/>
        </w:rPr>
        <w:footnoteReference w:id="4"/>
      </w:r>
      <w:r>
        <w:t xml:space="preserve"> </w:t>
      </w:r>
      <w:commentRangeEnd w:id="397"/>
      <w:r w:rsidR="00F772FD">
        <w:rPr>
          <w:rStyle w:val="CommentReference"/>
        </w:rPr>
        <w:commentReference w:id="397"/>
      </w:r>
      <w:r>
        <w:t xml:space="preserve">The territory of the contiguous US was </w:t>
      </w:r>
      <w:del w:id="398" w:author="Levi Kilcher" w:date="2017-07-28T19:18:00Z">
        <w:r w:rsidDel="00E61EC1">
          <w:delText xml:space="preserve">further </w:delText>
        </w:r>
      </w:del>
      <w:r>
        <w:t xml:space="preserve">divided into </w:t>
      </w:r>
      <w:ins w:id="399" w:author="Levi Kilcher" w:date="2017-07-28T19:18:00Z">
        <w:r w:rsidR="00E61EC1">
          <w:t xml:space="preserve">regions: </w:t>
        </w:r>
      </w:ins>
      <w:ins w:id="400" w:author="Levi Kilcher" w:date="2017-07-28T19:17:00Z">
        <w:r w:rsidR="00E61EC1">
          <w:t xml:space="preserve">Alaska, </w:t>
        </w:r>
      </w:ins>
      <w:ins w:id="401" w:author="Levi Kilcher" w:date="2017-07-28T19:18:00Z">
        <w:r w:rsidR="00E61EC1">
          <w:t xml:space="preserve">Hawaii, </w:t>
        </w:r>
      </w:ins>
      <w:commentRangeStart w:id="402"/>
      <w:r>
        <w:t>West</w:t>
      </w:r>
      <w:ins w:id="403" w:author="Levi Kilcher" w:date="2017-07-28T19:18:00Z">
        <w:r w:rsidR="00E61EC1">
          <w:t xml:space="preserve"> Coast</w:t>
        </w:r>
      </w:ins>
      <w:r>
        <w:t>, East</w:t>
      </w:r>
      <w:ins w:id="404" w:author="Levi Kilcher" w:date="2017-07-28T19:18:00Z">
        <w:r w:rsidR="00E61EC1">
          <w:t xml:space="preserve"> Coast</w:t>
        </w:r>
      </w:ins>
      <w:commentRangeEnd w:id="402"/>
      <w:ins w:id="405" w:author="Levi Kilcher" w:date="2017-07-28T19:58:00Z">
        <w:r w:rsidR="00C31D96">
          <w:rPr>
            <w:rStyle w:val="CommentReference"/>
          </w:rPr>
          <w:commentReference w:id="402"/>
        </w:r>
      </w:ins>
      <w:ins w:id="407" w:author="Levi Kilcher" w:date="2017-07-28T19:18:00Z">
        <w:r w:rsidR="00E61EC1">
          <w:t>,</w:t>
        </w:r>
      </w:ins>
      <w:r>
        <w:t xml:space="preserve"> and Gulf of Mexico </w:t>
      </w:r>
      <w:commentRangeStart w:id="408"/>
      <w:del w:id="409" w:author="Levi Kilcher" w:date="2017-07-28T19:18:00Z">
        <w:r w:rsidDel="00E61EC1">
          <w:delText xml:space="preserve">territories based on the Gulf of Mexico description from the International Hydrographic Organization (IHO) Sea Areas </w:delText>
        </w:r>
      </w:del>
      <w:r>
        <w:t>(VLIZ 2017)</w:t>
      </w:r>
      <w:commentRangeEnd w:id="408"/>
      <w:r w:rsidR="00E61EC1">
        <w:rPr>
          <w:rStyle w:val="CommentReference"/>
        </w:rPr>
        <w:commentReference w:id="408"/>
      </w:r>
      <w:r>
        <w:t xml:space="preserve">. </w:t>
      </w:r>
      <w:commentRangeStart w:id="410"/>
      <w:r>
        <w:t xml:space="preserve">To </w:t>
      </w:r>
      <w:proofErr w:type="spellStart"/>
      <w:r>
        <w:t>accomodate</w:t>
      </w:r>
      <w:proofErr w:type="spellEnd"/>
      <w:r>
        <w:t xml:space="preserve"> territories overlapping the international dateline (Hawaii and Alaska), all input and output products were shifted from [-180,180] to [0,360]. </w:t>
      </w:r>
      <w:commentRangeEnd w:id="410"/>
      <w:r w:rsidR="00E61EC1">
        <w:rPr>
          <w:rStyle w:val="CommentReference"/>
        </w:rPr>
        <w:commentReference w:id="410"/>
      </w:r>
      <w:r>
        <w:t>For more details on the 12 territories used in this analysis, see Table 1 and Figure 1.</w:t>
      </w:r>
      <w:ins w:id="411" w:author="Benjamin Best" w:date="2017-08-17T15:46:00Z">
        <w:r w:rsidR="00524022">
          <w:t xml:space="preserve"> Of the original 230,835 km in the </w:t>
        </w:r>
        <w:commentRangeStart w:id="412"/>
        <w:r w:rsidR="00524022">
          <w:t>cable dataset</w:t>
        </w:r>
        <w:commentRangeEnd w:id="412"/>
        <w:r w:rsidR="00524022">
          <w:rPr>
            <w:rStyle w:val="CommentReference"/>
          </w:rPr>
          <w:commentReference w:id="412"/>
        </w:r>
        <w:r w:rsidR="00524022">
          <w:t xml:space="preserve"> (Figure 1), 97,321 km fell within the 200 nm of the US exclusive economic zone (EEZ), which was analyzed across 12 territories that overlapped with the cables (Figure 2).</w:t>
        </w:r>
      </w:ins>
    </w:p>
    <w:p w14:paraId="4B567D83" w14:textId="77777777" w:rsidR="00DE3973" w:rsidRDefault="00B767D1">
      <w:pPr>
        <w:pStyle w:val="BodyText"/>
      </w:pPr>
      <w:r>
        <w:rPr>
          <w:noProof/>
        </w:rPr>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12"/>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13"/>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commentRangeStart w:id="413"/>
      <w:r>
        <w:t>Figure 1 Map of NOAA Charted Submarine cables as of December 2012 within the exclusive economic zone (EEZ; 200 nm) of United States territories.</w:t>
      </w:r>
      <w:commentRangeEnd w:id="413"/>
      <w:r w:rsidR="00F85588">
        <w:rPr>
          <w:rStyle w:val="CommentReference"/>
          <w:i w:val="0"/>
        </w:rPr>
        <w:commentReference w:id="413"/>
      </w:r>
    </w:p>
    <w:p w14:paraId="6183DD2C" w14:textId="77777777" w:rsidR="00DE3973" w:rsidRDefault="00B767D1">
      <w:pPr>
        <w:pStyle w:val="BodyText"/>
      </w:pPr>
      <w:r>
        <w:t xml:space="preserve">Bathymetric depth comes from the </w:t>
      </w:r>
      <w:commentRangeStart w:id="414"/>
      <w:r w:rsidR="008E7AA1">
        <w:fldChar w:fldCharType="begin"/>
      </w:r>
      <w:r w:rsidR="008E7AA1">
        <w:instrText xml:space="preserve"> HYPERLINK "http://www.gebco.net/data_and_products/gridded_bathymetry_data/gebco_30_second_grid/" \h </w:instrText>
      </w:r>
      <w:r w:rsidR="008E7AA1">
        <w:fldChar w:fldCharType="separate"/>
      </w:r>
      <w:r>
        <w:rPr>
          <w:rStyle w:val="Hyperlink"/>
        </w:rPr>
        <w:t>GEBCO 30 arc-second grid</w:t>
      </w:r>
      <w:r w:rsidR="008E7AA1">
        <w:rPr>
          <w:rStyle w:val="Hyperlink"/>
        </w:rPr>
        <w:fldChar w:fldCharType="end"/>
      </w:r>
      <w:r>
        <w:rPr>
          <w:rStyle w:val="FootnoteReference"/>
        </w:rPr>
        <w:footnoteReference w:id="5"/>
      </w:r>
      <w:r>
        <w:t>.</w:t>
      </w:r>
      <w:commentRangeEnd w:id="414"/>
      <w:r w:rsidR="00B536FC">
        <w:rPr>
          <w:rStyle w:val="CommentReference"/>
        </w:rPr>
        <w:commentReference w:id="414"/>
      </w:r>
    </w:p>
    <w:p w14:paraId="1AC8C983" w14:textId="1BFA634D" w:rsidR="00DE3973" w:rsidRDefault="00B767D1">
      <w:pPr>
        <w:pStyle w:val="BodyText"/>
      </w:pPr>
      <w:r>
        <w:t>The marine renewable energy datasets are from NREL and accessible online via NREL's Wind Prospector</w:t>
      </w:r>
      <w:r>
        <w:rPr>
          <w:rStyle w:val="FootnoteReference"/>
        </w:rPr>
        <w:footnoteReference w:id="6"/>
      </w:r>
      <w:r>
        <w:t xml:space="preserve"> and MHK Atlas</w:t>
      </w:r>
      <w:r>
        <w:rPr>
          <w:rStyle w:val="FootnoteReference"/>
        </w:rPr>
        <w:footnoteReference w:id="7"/>
      </w:r>
      <w:r>
        <w:t>. Tidal data were modeled using the Regional Ocean Modeling System and calibrated with available measurements of tidal current speed and water level surface in terms of watts per square meter (W/m</w:t>
      </w:r>
      <w:r>
        <w:rPr>
          <w:vertAlign w:val="superscript"/>
        </w:rPr>
        <w:t>2</w:t>
      </w:r>
      <w:r>
        <w:t xml:space="preserve">) (Haas et al. 2011). Wave data is based on a 51-month </w:t>
      </w:r>
      <w:proofErr w:type="spellStart"/>
      <w:r>
        <w:t>Wavewatch</w:t>
      </w:r>
      <w:proofErr w:type="spellEnd"/>
      <w:r>
        <w:t xml:space="preserve"> III </w:t>
      </w:r>
      <w:proofErr w:type="spellStart"/>
      <w:r>
        <w:t>hindcast</w:t>
      </w:r>
      <w:proofErr w:type="spellEnd"/>
      <w:r>
        <w:t xml:space="preserve"> database developed by the National Oceanographic and Atmospheric Administration’s (NOAA’s) National Centers for Environmental Prediction for estimation of wave power density in terms of kilowatts per meter (kW/m) (P. T. Jacobson et al. 2011). </w:t>
      </w:r>
      <w:commentRangeStart w:id="415"/>
      <w:r>
        <w:t>Wind data is for average offshore wind speed in meters per second (m/s) at a 90 m hub height</w:t>
      </w:r>
      <w:ins w:id="416" w:author="Benjamin Best" w:date="2017-08-07T06:34:00Z">
        <w:r w:rsidR="00B66C27">
          <w:t xml:space="preserve"> (Chapman et al</w:t>
        </w:r>
      </w:ins>
      <w:ins w:id="417" w:author="Benjamin Best" w:date="2017-08-07T06:35:00Z">
        <w:r w:rsidR="0013336E">
          <w:t>.</w:t>
        </w:r>
      </w:ins>
      <w:ins w:id="418" w:author="Benjamin Best" w:date="2017-08-07T06:34:00Z">
        <w:r w:rsidR="0013336E">
          <w:t xml:space="preserve"> 2012)</w:t>
        </w:r>
      </w:ins>
      <w:r>
        <w:t>.</w:t>
      </w:r>
      <w:r>
        <w:rPr>
          <w:rStyle w:val="FootnoteReference"/>
        </w:rPr>
        <w:footnoteReference w:id="8"/>
      </w:r>
      <w:commentRangeEnd w:id="415"/>
      <w:r w:rsidR="00B536FC">
        <w:rPr>
          <w:rStyle w:val="CommentReference"/>
        </w:rPr>
        <w:commentReference w:id="415"/>
      </w:r>
    </w:p>
    <w:p w14:paraId="23E768FA" w14:textId="77777777" w:rsidR="00DE3973" w:rsidRDefault="00B767D1">
      <w:pPr>
        <w:pStyle w:val="Heading2"/>
      </w:pPr>
      <w:bookmarkStart w:id="419" w:name="submarine-cable-avoidance-zones"/>
      <w:bookmarkStart w:id="420" w:name="_Toc362686271"/>
      <w:bookmarkEnd w:id="419"/>
      <w:r>
        <w:t>Submarine Cable Avoidance Zones</w:t>
      </w:r>
      <w:bookmarkEnd w:id="420"/>
    </w:p>
    <w:p w14:paraId="7FB3161C" w14:textId="77777777" w:rsidR="00DE3973" w:rsidRDefault="00B767D1">
      <w:pPr>
        <w:pStyle w:val="FirstParagraph"/>
      </w:pPr>
      <w:r>
        <w:t xml:space="preserve">The International Cable Protection Committee (ICPC) of the North American Submarine Cable Association (NASCA) outlined recommendations for siting new offshore renewable wind energy facilities and routing new cables. For new </w:t>
      </w:r>
      <w:commentRangeStart w:id="421"/>
      <w:r>
        <w:t>facilities</w:t>
      </w:r>
      <w:commentRangeEnd w:id="421"/>
      <w:r w:rsidR="00B536FC">
        <w:rPr>
          <w:rStyle w:val="CommentReference"/>
        </w:rPr>
        <w:commentReference w:id="421"/>
      </w:r>
      <w:r>
        <w:t xml:space="preserve"> they recommend a minimum of </w:t>
      </w:r>
      <w:commentRangeStart w:id="422"/>
      <w:r>
        <w:t>500 m</w:t>
      </w:r>
      <w:commentRangeEnd w:id="422"/>
      <w:r w:rsidR="00B536FC">
        <w:rPr>
          <w:rStyle w:val="CommentReference"/>
        </w:rPr>
        <w:commentReference w:id="422"/>
      </w:r>
      <w:r>
        <w:t xml:space="preserve"> and further offshore twice the depth to the seafloor, per ICPC Recommendation 13 No. 2 (Communications Security, Reliability and Interoperability Council IV 2014). So for depths &lt;= 250 m, a 500 m buffer from the cables applies and for depths &gt; 250 m, 2 * depth is to be used. </w:t>
      </w:r>
      <w:commentRangeStart w:id="423"/>
      <w:r>
        <w:t>For placing new submarine cables</w:t>
      </w:r>
      <w:commentRangeEnd w:id="423"/>
      <w:r w:rsidR="00B536FC">
        <w:rPr>
          <w:rStyle w:val="CommentReference"/>
        </w:rPr>
        <w:commentReference w:id="423"/>
      </w:r>
      <w:r>
        <w:t xml:space="preserve">, </w:t>
      </w:r>
      <w:proofErr w:type="spellStart"/>
      <w:r>
        <w:t>seperation</w:t>
      </w:r>
      <w:proofErr w:type="spellEnd"/>
      <w:r>
        <w:t xml:space="preserve"> distances are specified for minimum (2 * depth) and recommended (3 * depth), per related to ICPC Recommendation 2 No. 10 (Communications Security, Reliability and Interoperability Council IV 2014). </w:t>
      </w:r>
      <w:commentRangeStart w:id="424"/>
      <w:r>
        <w:t>We combined these two criteria into 2 sets of buffer distances for minimum ("2z": 2 * depth) and recommended ("3z": 3 * depth) avoidance zones, both with a minimum 500 m width.</w:t>
      </w:r>
      <w:commentRangeEnd w:id="424"/>
      <w:r w:rsidR="00B536FC">
        <w:rPr>
          <w:rStyle w:val="CommentReference"/>
        </w:rPr>
        <w:commentReference w:id="424"/>
      </w:r>
    </w:p>
    <w:p w14:paraId="14642177" w14:textId="77777777" w:rsidR="00DE3973" w:rsidRDefault="00B767D1">
      <w:pPr>
        <w:pStyle w:val="Heading2"/>
      </w:pPr>
      <w:bookmarkStart w:id="425" w:name="depth-varying-cable-buffer"/>
      <w:bookmarkStart w:id="426" w:name="_Toc362686272"/>
      <w:bookmarkEnd w:id="425"/>
      <w:r>
        <w:t>Depth-Varying Cable Buffer</w:t>
      </w:r>
      <w:bookmarkEnd w:id="426"/>
    </w:p>
    <w:p w14:paraId="60649E48" w14:textId="10FA0BF9" w:rsidR="00DE3973" w:rsidRDefault="00B767D1">
      <w:pPr>
        <w:pStyle w:val="FirstParagraph"/>
      </w:pPr>
      <w:r>
        <w:t xml:space="preserve">A depth-varying buffer for "minimum" (2z) and "recommended" (3z) </w:t>
      </w:r>
      <w:commentRangeStart w:id="427"/>
      <w:r>
        <w:t xml:space="preserve">was </w:t>
      </w:r>
      <w:del w:id="428" w:author="Levi Kilcher" w:date="2017-07-28T19:54:00Z">
        <w:r w:rsidDel="00B536FC">
          <w:delText xml:space="preserve">achieved </w:delText>
        </w:r>
      </w:del>
      <w:ins w:id="429" w:author="Levi Kilcher" w:date="2017-07-28T19:54:00Z">
        <w:r w:rsidR="00B536FC">
          <w:t xml:space="preserve">calculated </w:t>
        </w:r>
      </w:ins>
      <w:r>
        <w:t xml:space="preserve">by intersecting depth with cables and buffering </w:t>
      </w:r>
      <w:del w:id="430" w:author="Levi Kilcher" w:date="2017-07-28T19:54:00Z">
        <w:r w:rsidDel="00B536FC">
          <w:delText xml:space="preserve">out </w:delText>
        </w:r>
      </w:del>
      <w:ins w:id="431" w:author="Levi Kilcher" w:date="2017-07-28T19:54:00Z">
        <w:r w:rsidR="00B536FC">
          <w:t xml:space="preserve">the cable </w:t>
        </w:r>
      </w:ins>
      <w:r>
        <w:t xml:space="preserve">by depth. </w:t>
      </w:r>
      <w:commentRangeEnd w:id="427"/>
      <w:r w:rsidR="00B536FC">
        <w:rPr>
          <w:rStyle w:val="CommentReference"/>
        </w:rPr>
        <w:commentReference w:id="427"/>
      </w:r>
      <w:commentRangeStart w:id="432"/>
      <w:r>
        <w:t xml:space="preserve">Depth from the GEBCO grid was </w:t>
      </w:r>
      <w:proofErr w:type="spellStart"/>
      <w:r>
        <w:t>reclassed</w:t>
      </w:r>
      <w:proofErr w:type="spellEnd"/>
      <w:r>
        <w:t xml:space="preserve"> into 100 m increments starting with 250 m to apply a 500 m minimum for the 2z and 3z products, and converted to polygons for intersecting with the cable linear features. </w:t>
      </w:r>
      <w:commentRangeEnd w:id="432"/>
      <w:r w:rsidR="00C31D96">
        <w:rPr>
          <w:rStyle w:val="CommentReference"/>
        </w:rPr>
        <w:commentReference w:id="432"/>
      </w:r>
      <w:r>
        <w:t>A custom Albers Equal Area Conic projection based on 1/6th the extent</w:t>
      </w:r>
      <w:r>
        <w:rPr>
          <w:rStyle w:val="FootnoteReference"/>
        </w:rPr>
        <w:footnoteReference w:id="9"/>
      </w:r>
      <w:r>
        <w:t xml:space="preserve"> of each territory was individually applied to minimize spatial distortion when buffering.</w:t>
      </w:r>
    </w:p>
    <w:p w14:paraId="3D41317E" w14:textId="3F4369C4" w:rsidR="00524022" w:rsidRDefault="00524022">
      <w:pPr>
        <w:pStyle w:val="Heading2"/>
        <w:rPr>
          <w:ins w:id="433" w:author="Benjamin Best" w:date="2017-08-17T15:41:00Z"/>
        </w:rPr>
        <w:pPrChange w:id="434" w:author="Benjamin Best" w:date="2017-08-17T15:42:00Z">
          <w:pPr>
            <w:pStyle w:val="FirstParagraph"/>
          </w:pPr>
        </w:pPrChange>
      </w:pPr>
      <w:bookmarkStart w:id="435" w:name="results"/>
      <w:bookmarkStart w:id="436" w:name="_Toc362686273"/>
      <w:bookmarkEnd w:id="435"/>
      <w:ins w:id="437" w:author="Benjamin Best" w:date="2017-08-17T15:42:00Z">
        <w:r>
          <w:t xml:space="preserve">Reproducible </w:t>
        </w:r>
      </w:ins>
      <w:ins w:id="438" w:author="Benjamin Best" w:date="2017-08-17T15:41:00Z">
        <w:r>
          <w:t>Analysis with Open-Source Code</w:t>
        </w:r>
      </w:ins>
    </w:p>
    <w:p w14:paraId="58DC6FD5" w14:textId="77777777" w:rsidR="00524022" w:rsidRDefault="00524022" w:rsidP="00524022">
      <w:pPr>
        <w:pStyle w:val="FirstParagraph"/>
        <w:rPr>
          <w:ins w:id="439" w:author="Benjamin Best" w:date="2017-08-17T15:41:00Z"/>
        </w:rPr>
      </w:pPr>
      <w:commentRangeStart w:id="440"/>
      <w:commentRangeStart w:id="441"/>
      <w:ins w:id="442" w:author="Benjamin Best" w:date="2017-08-17T15:41:00Z">
        <w:r>
          <w:t xml:space="preserve">All analytical code to generate outputs, including this data driven report, are available in a publicly accessible online repository: </w:t>
        </w:r>
        <w:r>
          <w:fldChar w:fldCharType="begin"/>
        </w:r>
        <w:r>
          <w:instrText xml:space="preserve"> HYPERLINK "http://github.com/ecoquants/nrel-cables" \h </w:instrText>
        </w:r>
        <w:r>
          <w:fldChar w:fldCharType="separate"/>
        </w:r>
        <w:r>
          <w:rPr>
            <w:rStyle w:val="Hyperlink"/>
          </w:rPr>
          <w:t>http://github.com/ecoquants/nrel-cables</w:t>
        </w:r>
        <w:r>
          <w:rPr>
            <w:rStyle w:val="Hyperlink"/>
          </w:rPr>
          <w:fldChar w:fldCharType="end"/>
        </w:r>
        <w:r>
          <w:t>. Here are particularly noteworthy files:</w:t>
        </w:r>
        <w:commentRangeEnd w:id="440"/>
        <w:r>
          <w:rPr>
            <w:rStyle w:val="CommentReference"/>
          </w:rPr>
          <w:commentReference w:id="440"/>
        </w:r>
        <w:commentRangeEnd w:id="441"/>
        <w:r>
          <w:rPr>
            <w:rStyle w:val="CommentReference"/>
          </w:rPr>
          <w:commentReference w:id="441"/>
        </w:r>
      </w:ins>
    </w:p>
    <w:p w14:paraId="1BBB2A21" w14:textId="77777777" w:rsidR="00524022" w:rsidRDefault="00524022" w:rsidP="00524022">
      <w:pPr>
        <w:pStyle w:val="Compact"/>
        <w:numPr>
          <w:ilvl w:val="0"/>
          <w:numId w:val="3"/>
        </w:numPr>
        <w:rPr>
          <w:ins w:id="443" w:author="Benjamin Best" w:date="2017-08-17T15:41:00Z"/>
        </w:rPr>
      </w:pPr>
      <w:ins w:id="444" w:author="Benjamin Best" w:date="2017-08-17T15:41:00Z">
        <w:r>
          <w:rPr>
            <w:rStyle w:val="VerbatimChar"/>
          </w:rPr>
          <w:t>data/</w:t>
        </w:r>
      </w:ins>
    </w:p>
    <w:p w14:paraId="764BEF1B" w14:textId="77777777" w:rsidR="00524022" w:rsidRDefault="00524022" w:rsidP="00524022">
      <w:pPr>
        <w:pStyle w:val="Compact"/>
        <w:numPr>
          <w:ilvl w:val="1"/>
          <w:numId w:val="4"/>
        </w:numPr>
        <w:rPr>
          <w:ins w:id="445" w:author="Benjamin Best" w:date="2017-08-17T15:41:00Z"/>
        </w:rPr>
      </w:pPr>
      <w:ins w:id="446" w:author="Benjamin Best" w:date="2017-08-17T15:41:00Z">
        <w:r>
          <w:fldChar w:fldCharType="begin"/>
        </w:r>
        <w:r>
          <w:instrText xml:space="preserve"> HYPERLINK "https://github.com/ecoquants/nrel-cables/blob/master/data/lns_d1x.geojson" \h </w:instrText>
        </w:r>
        <w:r>
          <w:fldChar w:fldCharType="separate"/>
        </w:r>
        <w:r>
          <w:rPr>
            <w:rStyle w:val="Hyperlink"/>
          </w:rPr>
          <w:t>lns_d1x.geojson</w:t>
        </w:r>
        <w:r>
          <w:rPr>
            <w:rStyle w:val="Hyperlink"/>
          </w:rPr>
          <w:fldChar w:fldCharType="end"/>
        </w:r>
        <w:r>
          <w:t xml:space="preserve">: lines of submarine cables segmented at 100 m increments with depth value for buffering, </w:t>
        </w:r>
        <w:proofErr w:type="spellStart"/>
        <w:r>
          <w:t>ie</w:t>
        </w:r>
        <w:proofErr w:type="spellEnd"/>
        <w:r>
          <w:t xml:space="preserve"> minimum 500 m and depth (z) for multiplying by 2 (2z) or 3 (3z).</w:t>
        </w:r>
      </w:ins>
    </w:p>
    <w:p w14:paraId="5A20C4B6" w14:textId="77777777" w:rsidR="00524022" w:rsidRDefault="00524022" w:rsidP="00524022">
      <w:pPr>
        <w:pStyle w:val="Compact"/>
        <w:numPr>
          <w:ilvl w:val="1"/>
          <w:numId w:val="4"/>
        </w:numPr>
        <w:rPr>
          <w:ins w:id="447" w:author="Benjamin Best" w:date="2017-08-17T15:41:00Z"/>
        </w:rPr>
      </w:pPr>
      <w:ins w:id="448" w:author="Benjamin Best" w:date="2017-08-17T15:41:00Z">
        <w:r>
          <w:fldChar w:fldCharType="begin"/>
        </w:r>
        <w:r>
          <w:instrText xml:space="preserve"> HYPERLINK "https://github.com/ecoquants/nrel-cables/blob/master/data/buf_2xdepth_incr100m.geojson" \h </w:instrText>
        </w:r>
        <w:r>
          <w:fldChar w:fldCharType="separate"/>
        </w:r>
        <w:r>
          <w:rPr>
            <w:rStyle w:val="Hyperlink"/>
          </w:rPr>
          <w:t>buf_2xdepth_incr100m.geojson</w:t>
        </w:r>
        <w:r>
          <w:rPr>
            <w:rStyle w:val="Hyperlink"/>
          </w:rPr>
          <w:fldChar w:fldCharType="end"/>
        </w:r>
        <w:r>
          <w:t xml:space="preserve">: polygons for "minimum" avoidance zone for buffer at twice the depth (2z), </w:t>
        </w:r>
        <w:proofErr w:type="spellStart"/>
        <w:r>
          <w:t>mimimum</w:t>
        </w:r>
        <w:proofErr w:type="spellEnd"/>
        <w:r>
          <w:t xml:space="preserve"> 500 m.</w:t>
        </w:r>
      </w:ins>
    </w:p>
    <w:p w14:paraId="36275528" w14:textId="77777777" w:rsidR="00524022" w:rsidRDefault="00524022" w:rsidP="00524022">
      <w:pPr>
        <w:pStyle w:val="Compact"/>
        <w:numPr>
          <w:ilvl w:val="1"/>
          <w:numId w:val="4"/>
        </w:numPr>
        <w:rPr>
          <w:ins w:id="449" w:author="Benjamin Best" w:date="2017-08-17T15:41:00Z"/>
        </w:rPr>
      </w:pPr>
      <w:ins w:id="450" w:author="Benjamin Best" w:date="2017-08-17T15:41:00Z">
        <w:r>
          <w:fldChar w:fldCharType="begin"/>
        </w:r>
        <w:r>
          <w:instrText xml:space="preserve"> HYPERLINK "https://github.com/ecoquants/nrel-cables/blob/master/data/buf_3xdepth_incr100m.geojson" \h </w:instrText>
        </w:r>
        <w:r>
          <w:fldChar w:fldCharType="separate"/>
        </w:r>
        <w:r>
          <w:rPr>
            <w:rStyle w:val="Hyperlink"/>
          </w:rPr>
          <w:t>buf_3xdepth_incr100m.geojson</w:t>
        </w:r>
        <w:r>
          <w:rPr>
            <w:rStyle w:val="Hyperlink"/>
          </w:rPr>
          <w:fldChar w:fldCharType="end"/>
        </w:r>
        <w:r>
          <w:t xml:space="preserve">: polygons for "recommended" avoidance zone for buffer at three times the depth (3z), </w:t>
        </w:r>
        <w:proofErr w:type="spellStart"/>
        <w:r>
          <w:t>mimimum</w:t>
        </w:r>
        <w:proofErr w:type="spellEnd"/>
        <w:r>
          <w:t xml:space="preserve"> 500 m.</w:t>
        </w:r>
      </w:ins>
    </w:p>
    <w:p w14:paraId="1DFAAD9C" w14:textId="77777777" w:rsidR="00524022" w:rsidRDefault="00524022" w:rsidP="00524022">
      <w:pPr>
        <w:pStyle w:val="Compact"/>
        <w:numPr>
          <w:ilvl w:val="0"/>
          <w:numId w:val="3"/>
        </w:numPr>
        <w:rPr>
          <w:ins w:id="451" w:author="Benjamin Best" w:date="2017-08-17T15:41:00Z"/>
        </w:rPr>
      </w:pPr>
      <w:ins w:id="452" w:author="Benjamin Best" w:date="2017-08-17T15:41:00Z">
        <w:r>
          <w:rPr>
            <w:rStyle w:val="VerbatimChar"/>
          </w:rPr>
          <w:t>docs/</w:t>
        </w:r>
      </w:ins>
    </w:p>
    <w:p w14:paraId="34E2F77D" w14:textId="77777777" w:rsidR="00524022" w:rsidRDefault="00524022" w:rsidP="00524022">
      <w:pPr>
        <w:pStyle w:val="Compact"/>
        <w:numPr>
          <w:ilvl w:val="1"/>
          <w:numId w:val="5"/>
        </w:numPr>
        <w:rPr>
          <w:ins w:id="453" w:author="Benjamin Best" w:date="2017-08-17T15:41:00Z"/>
        </w:rPr>
      </w:pPr>
      <w:ins w:id="454" w:author="Benjamin Best" w:date="2017-08-17T15:41:00Z">
        <w:r>
          <w:fldChar w:fldCharType="begin"/>
        </w:r>
        <w:r>
          <w:instrText xml:space="preserve"> HYPERLINK "https://github.com/ecoquants/nrel-cables/blob/master/docs/packages_vars.R" \h </w:instrText>
        </w:r>
        <w:r>
          <w:fldChar w:fldCharType="separate"/>
        </w:r>
        <w:proofErr w:type="spellStart"/>
        <w:r>
          <w:rPr>
            <w:rStyle w:val="Hyperlink"/>
          </w:rPr>
          <w:t>packages_vars.R</w:t>
        </w:r>
        <w:proofErr w:type="spellEnd"/>
        <w:r>
          <w:rPr>
            <w:rStyle w:val="Hyperlink"/>
          </w:rPr>
          <w:fldChar w:fldCharType="end"/>
        </w:r>
        <w:r>
          <w:t>: R code with variables and packages used across analysis (</w:t>
        </w:r>
        <w:proofErr w:type="spellStart"/>
        <w:r>
          <w:rPr>
            <w:rStyle w:val="VerbatimChar"/>
          </w:rPr>
          <w:t>create_cable-buffer.R</w:t>
        </w:r>
        <w:proofErr w:type="spellEnd"/>
        <w:r>
          <w:t xml:space="preserve">, </w:t>
        </w:r>
        <w:proofErr w:type="spellStart"/>
        <w:r>
          <w:rPr>
            <w:rStyle w:val="VerbatimChar"/>
          </w:rPr>
          <w:t>extract_cable-energy.R</w:t>
        </w:r>
        <w:proofErr w:type="spellEnd"/>
        <w:r>
          <w:t>) and reporting (</w:t>
        </w:r>
        <w:proofErr w:type="spellStart"/>
        <w:r>
          <w:rPr>
            <w:rStyle w:val="VerbatimChar"/>
          </w:rPr>
          <w:t>report.Rmd</w:t>
        </w:r>
        <w:proofErr w:type="spellEnd"/>
        <w:r>
          <w:t>)</w:t>
        </w:r>
      </w:ins>
    </w:p>
    <w:p w14:paraId="023D4AA2" w14:textId="77777777" w:rsidR="00524022" w:rsidRDefault="00524022" w:rsidP="00524022">
      <w:pPr>
        <w:pStyle w:val="Compact"/>
        <w:numPr>
          <w:ilvl w:val="1"/>
          <w:numId w:val="5"/>
        </w:numPr>
        <w:rPr>
          <w:ins w:id="455" w:author="Benjamin Best" w:date="2017-08-17T15:41:00Z"/>
        </w:rPr>
      </w:pPr>
      <w:ins w:id="456" w:author="Benjamin Best" w:date="2017-08-17T15:41:00Z">
        <w:r>
          <w:fldChar w:fldCharType="begin"/>
        </w:r>
        <w:r>
          <w:instrText xml:space="preserve"> HYPERLINK "https://github.com/ecoquants/nrel-cables/blob/master/docs/create_cable-buffer.R" \h </w:instrText>
        </w:r>
        <w:r>
          <w:fldChar w:fldCharType="separate"/>
        </w:r>
        <w:proofErr w:type="spellStart"/>
        <w:r>
          <w:rPr>
            <w:rStyle w:val="Hyperlink"/>
          </w:rPr>
          <w:t>create_cable-buffer.R</w:t>
        </w:r>
        <w:proofErr w:type="spellEnd"/>
        <w:r>
          <w:rPr>
            <w:rStyle w:val="Hyperlink"/>
          </w:rPr>
          <w:fldChar w:fldCharType="end"/>
        </w:r>
        <w:r>
          <w:t>: R code to generate cable buffers at 100 m depth increments.</w:t>
        </w:r>
      </w:ins>
    </w:p>
    <w:p w14:paraId="0464E2A0" w14:textId="77777777" w:rsidR="00524022" w:rsidRDefault="00524022" w:rsidP="00524022">
      <w:pPr>
        <w:pStyle w:val="Compact"/>
        <w:numPr>
          <w:ilvl w:val="1"/>
          <w:numId w:val="5"/>
        </w:numPr>
        <w:rPr>
          <w:ins w:id="457" w:author="Benjamin Best" w:date="2017-08-17T15:41:00Z"/>
        </w:rPr>
      </w:pPr>
      <w:ins w:id="458" w:author="Benjamin Best" w:date="2017-08-17T15:41:00Z">
        <w:r>
          <w:fldChar w:fldCharType="begin"/>
        </w:r>
        <w:r>
          <w:instrText xml:space="preserve"> HYPERLINK "https://github.com/ecoquants/nrel-cables/blob/master/docs/extract_cable-energy.R" \h </w:instrText>
        </w:r>
        <w:r>
          <w:fldChar w:fldCharType="separate"/>
        </w:r>
        <w:proofErr w:type="spellStart"/>
        <w:r>
          <w:rPr>
            <w:rStyle w:val="Hyperlink"/>
          </w:rPr>
          <w:t>extract_cable-energy.R</w:t>
        </w:r>
        <w:proofErr w:type="spellEnd"/>
        <w:r>
          <w:rPr>
            <w:rStyle w:val="Hyperlink"/>
          </w:rPr>
          <w:fldChar w:fldCharType="end"/>
        </w:r>
        <w:r>
          <w:t>: R code to extract renewable energy for cabled territories.</w:t>
        </w:r>
      </w:ins>
    </w:p>
    <w:p w14:paraId="2D56C954" w14:textId="77777777" w:rsidR="00524022" w:rsidRDefault="00524022" w:rsidP="00524022">
      <w:pPr>
        <w:pStyle w:val="Compact"/>
        <w:numPr>
          <w:ilvl w:val="1"/>
          <w:numId w:val="5"/>
        </w:numPr>
        <w:rPr>
          <w:ins w:id="459" w:author="Benjamin Best" w:date="2017-08-17T15:41:00Z"/>
        </w:rPr>
      </w:pPr>
      <w:ins w:id="460" w:author="Benjamin Best" w:date="2017-08-17T15:41:00Z">
        <w:r>
          <w:fldChar w:fldCharType="begin"/>
        </w:r>
        <w:r>
          <w:instrText xml:space="preserve"> HYPERLINK "https://github.com/ecoquants/nrel-cables/blob/master/docs/report.Rmd" \h </w:instrText>
        </w:r>
        <w:r>
          <w:fldChar w:fldCharType="separate"/>
        </w:r>
        <w:proofErr w:type="spellStart"/>
        <w:r>
          <w:rPr>
            <w:rStyle w:val="Hyperlink"/>
          </w:rPr>
          <w:t>report.Rmd</w:t>
        </w:r>
        <w:proofErr w:type="spellEnd"/>
        <w:r>
          <w:rPr>
            <w:rStyle w:val="Hyperlink"/>
          </w:rPr>
          <w:fldChar w:fldCharType="end"/>
        </w:r>
        <w:r>
          <w:t>: R markdown document for reproducible, data-driven generation of various report output file formats (</w:t>
        </w:r>
        <w:r>
          <w:rPr>
            <w:rStyle w:val="VerbatimChar"/>
          </w:rPr>
          <w:t>report.pdf</w:t>
        </w:r>
        <w:r>
          <w:t xml:space="preserve">, </w:t>
        </w:r>
        <w:r>
          <w:rPr>
            <w:rStyle w:val="VerbatimChar"/>
          </w:rPr>
          <w:t>report.docx</w:t>
        </w:r>
        <w:r>
          <w:t xml:space="preserve">, </w:t>
        </w:r>
        <w:r>
          <w:rPr>
            <w:rStyle w:val="VerbatimChar"/>
          </w:rPr>
          <w:t>report.html</w:t>
        </w:r>
        <w:r>
          <w:t>)</w:t>
        </w:r>
      </w:ins>
    </w:p>
    <w:p w14:paraId="4A4B6377" w14:textId="49EFF2FE" w:rsidR="00524022" w:rsidRDefault="00524022">
      <w:pPr>
        <w:pStyle w:val="Heading1"/>
        <w:rPr>
          <w:ins w:id="461" w:author="Benjamin Best" w:date="2017-08-17T15:50:00Z"/>
        </w:rPr>
      </w:pPr>
      <w:ins w:id="462" w:author="Benjamin Best" w:date="2017-08-17T15:50:00Z">
        <w:r>
          <w:t>TEMP Depth Analysis</w:t>
        </w:r>
      </w:ins>
    </w:p>
    <w:p w14:paraId="33F1E6E3" w14:textId="7DB930D7" w:rsidR="0034128C" w:rsidRDefault="0034128C">
      <w:pPr>
        <w:pStyle w:val="BodyText"/>
        <w:rPr>
          <w:ins w:id="463" w:author="Benjamin Best" w:date="2017-08-17T16:02:00Z"/>
        </w:rPr>
        <w:pPrChange w:id="464" w:author="Benjamin Best" w:date="2017-08-17T16:02:00Z">
          <w:pPr>
            <w:pStyle w:val="Heading1"/>
          </w:pPr>
        </w:pPrChange>
      </w:pPr>
      <w:ins w:id="465" w:author="Benjamin Best" w:date="2017-08-17T16:02:00Z">
        <w:r>
          <w:t>depth relevance</w:t>
        </w:r>
        <w:r w:rsidR="00CD26E3">
          <w:t>:</w:t>
        </w:r>
      </w:ins>
    </w:p>
    <w:p w14:paraId="49339A61" w14:textId="74B521E2" w:rsidR="00524022" w:rsidRDefault="000A0522">
      <w:pPr>
        <w:pStyle w:val="BodyText"/>
        <w:numPr>
          <w:ilvl w:val="0"/>
          <w:numId w:val="6"/>
        </w:numPr>
        <w:rPr>
          <w:ins w:id="466" w:author="Benjamin Best" w:date="2017-08-17T15:54:00Z"/>
        </w:rPr>
        <w:pPrChange w:id="467" w:author="Benjamin Best" w:date="2017-08-17T15:50:00Z">
          <w:pPr>
            <w:pStyle w:val="Heading1"/>
          </w:pPr>
        </w:pPrChange>
      </w:pPr>
      <w:bookmarkStart w:id="468" w:name="_GoBack"/>
      <w:ins w:id="469" w:author="Benjamin Best" w:date="2017-08-17T15:54:00Z">
        <w:r>
          <w:t xml:space="preserve">wind: </w:t>
        </w:r>
      </w:ins>
      <w:ins w:id="470" w:author="Benjamin Best" w:date="2017-08-17T16:02:00Z">
        <w:r w:rsidR="0034128C">
          <w:t>&lt;=</w:t>
        </w:r>
      </w:ins>
      <w:ins w:id="471" w:author="Benjamin Best" w:date="2017-08-17T15:50:00Z">
        <w:r w:rsidR="00524022">
          <w:t xml:space="preserve"> 1,000 m </w:t>
        </w:r>
      </w:ins>
      <w:ins w:id="472" w:author="Benjamin Best" w:date="2017-08-17T16:01:00Z">
        <w:r w:rsidR="0034128C" w:rsidRPr="0034128C">
          <w:t>[@musial_2016_2016]</w:t>
        </w:r>
      </w:ins>
    </w:p>
    <w:p w14:paraId="4641FCC1" w14:textId="6B4AE9A2" w:rsidR="000A0522" w:rsidRDefault="000A0522">
      <w:pPr>
        <w:pStyle w:val="BodyText"/>
        <w:numPr>
          <w:ilvl w:val="0"/>
          <w:numId w:val="6"/>
        </w:numPr>
        <w:rPr>
          <w:ins w:id="473" w:author="Benjamin Best" w:date="2017-08-17T16:05:00Z"/>
        </w:rPr>
        <w:pPrChange w:id="474" w:author="Benjamin Best" w:date="2017-08-17T15:50:00Z">
          <w:pPr>
            <w:pStyle w:val="Heading1"/>
          </w:pPr>
        </w:pPrChange>
      </w:pPr>
      <w:ins w:id="475" w:author="Benjamin Best" w:date="2017-08-17T15:54:00Z">
        <w:r>
          <w:t>tidal</w:t>
        </w:r>
      </w:ins>
      <w:ins w:id="476" w:author="Benjamin Best" w:date="2017-08-17T15:55:00Z">
        <w:r>
          <w:t>:</w:t>
        </w:r>
      </w:ins>
      <w:ins w:id="477" w:author="Benjamin Best" w:date="2017-08-17T15:54:00Z">
        <w:r w:rsidR="0034128C">
          <w:t xml:space="preserve"> </w:t>
        </w:r>
        <w:r>
          <w:t xml:space="preserve">&lt;= </w:t>
        </w:r>
      </w:ins>
      <w:ins w:id="478" w:author="Benjamin Best" w:date="2017-08-17T15:55:00Z">
        <w:r>
          <w:t xml:space="preserve">100 m </w:t>
        </w:r>
      </w:ins>
      <w:ins w:id="479" w:author="Benjamin Best" w:date="2017-08-17T16:01:00Z">
        <w:r w:rsidR="0034128C" w:rsidRPr="0034128C">
          <w:t>[@haas_assessment_2011]</w:t>
        </w:r>
      </w:ins>
    </w:p>
    <w:p w14:paraId="4493A10A" w14:textId="6DB5185E" w:rsidR="00CD26E3" w:rsidRPr="00524022" w:rsidRDefault="00CD26E3">
      <w:pPr>
        <w:pStyle w:val="BodyText"/>
        <w:numPr>
          <w:ilvl w:val="0"/>
          <w:numId w:val="6"/>
        </w:numPr>
        <w:rPr>
          <w:ins w:id="480" w:author="Benjamin Best" w:date="2017-08-17T15:50:00Z"/>
        </w:rPr>
        <w:pPrChange w:id="481" w:author="Benjamin Best" w:date="2017-08-17T15:50:00Z">
          <w:pPr>
            <w:pStyle w:val="Heading1"/>
          </w:pPr>
        </w:pPrChange>
      </w:pPr>
      <w:ins w:id="482" w:author="Benjamin Best" w:date="2017-08-17T16:05:00Z">
        <w:r>
          <w:t>wave: &lt;=</w:t>
        </w:r>
      </w:ins>
      <w:ins w:id="483" w:author="Benjamin Best" w:date="2017-08-17T16:06:00Z">
        <w:r w:rsidR="00F72519">
          <w:t xml:space="preserve"> </w:t>
        </w:r>
      </w:ins>
      <w:ins w:id="484" w:author="Benjamin Best" w:date="2017-08-17T16:05:00Z">
        <w:r>
          <w:t xml:space="preserve"> </w:t>
        </w:r>
        <w:r w:rsidR="00F72519">
          <w:t>200</w:t>
        </w:r>
      </w:ins>
      <w:ins w:id="485" w:author="Benjamin Best" w:date="2017-08-17T16:07:00Z">
        <w:r w:rsidR="00F72519">
          <w:t xml:space="preserve"> </w:t>
        </w:r>
      </w:ins>
      <w:ins w:id="486" w:author="Benjamin Best" w:date="2017-08-17T16:05:00Z">
        <w:r>
          <w:t xml:space="preserve">m </w:t>
        </w:r>
        <w:r w:rsidRPr="00CD26E3">
          <w:t>[@Jacobson_Hagerman_Scott_2011]</w:t>
        </w:r>
      </w:ins>
      <w:ins w:id="487" w:author="Benjamin Best" w:date="2017-08-17T16:06:00Z">
        <w:r w:rsidR="00F72519">
          <w:t>)</w:t>
        </w:r>
      </w:ins>
    </w:p>
    <w:bookmarkEnd w:id="468"/>
    <w:p w14:paraId="0F191803" w14:textId="77777777" w:rsidR="00DE3973" w:rsidRDefault="00B767D1">
      <w:pPr>
        <w:pStyle w:val="Heading1"/>
      </w:pPr>
      <w:r>
        <w:t>Results</w:t>
      </w:r>
      <w:bookmarkEnd w:id="436"/>
    </w:p>
    <w:p w14:paraId="50BAD520" w14:textId="18CE0A2A" w:rsidR="00DE3973" w:rsidDel="00524022" w:rsidRDefault="00B767D1">
      <w:pPr>
        <w:pStyle w:val="FirstParagraph"/>
        <w:rPr>
          <w:del w:id="488" w:author="Benjamin Best" w:date="2017-08-17T15:41:00Z"/>
        </w:rPr>
      </w:pPr>
      <w:commentRangeStart w:id="489"/>
      <w:commentRangeStart w:id="490"/>
      <w:commentRangeStart w:id="491"/>
      <w:del w:id="492" w:author="Benjamin Best" w:date="2017-08-17T15:41:00Z">
        <w:r w:rsidDel="00524022">
          <w:delText xml:space="preserve">All analytical code to generate outputs, inclulding this data driven report, are available in a publicly accessible online repository: </w:delText>
        </w:r>
        <w:r w:rsidR="00C41BC1" w:rsidDel="00524022">
          <w:fldChar w:fldCharType="begin"/>
        </w:r>
        <w:r w:rsidR="00C41BC1" w:rsidDel="00524022">
          <w:delInstrText xml:space="preserve"> HYPERLINK "http://github.com/ecoquants/nrel-cables" \h </w:delInstrText>
        </w:r>
        <w:r w:rsidR="00C41BC1" w:rsidDel="00524022">
          <w:fldChar w:fldCharType="separate"/>
        </w:r>
        <w:r w:rsidDel="00524022">
          <w:rPr>
            <w:rStyle w:val="Hyperlink"/>
          </w:rPr>
          <w:delText>http://github.com/ecoquants/nrel-cables</w:delText>
        </w:r>
        <w:r w:rsidR="00C41BC1" w:rsidDel="00524022">
          <w:rPr>
            <w:rStyle w:val="Hyperlink"/>
          </w:rPr>
          <w:fldChar w:fldCharType="end"/>
        </w:r>
        <w:r w:rsidDel="00524022">
          <w:delText>. Here are particularly noteworthy files:</w:delText>
        </w:r>
        <w:commentRangeEnd w:id="489"/>
        <w:r w:rsidR="00C31D96" w:rsidDel="00524022">
          <w:rPr>
            <w:rStyle w:val="CommentReference"/>
          </w:rPr>
          <w:commentReference w:id="489"/>
        </w:r>
        <w:commentRangeEnd w:id="490"/>
        <w:r w:rsidR="00524022" w:rsidDel="00524022">
          <w:rPr>
            <w:rStyle w:val="CommentReference"/>
          </w:rPr>
          <w:commentReference w:id="490"/>
        </w:r>
      </w:del>
      <w:commentRangeEnd w:id="491"/>
      <w:r w:rsidR="00524022">
        <w:rPr>
          <w:rStyle w:val="CommentReference"/>
          <w:b/>
          <w:bCs/>
        </w:rPr>
        <w:commentReference w:id="491"/>
      </w:r>
    </w:p>
    <w:p w14:paraId="2A8F02A5" w14:textId="50249B62" w:rsidR="00DE3973" w:rsidDel="00524022" w:rsidRDefault="00B767D1">
      <w:pPr>
        <w:pStyle w:val="Compact"/>
        <w:numPr>
          <w:ilvl w:val="0"/>
          <w:numId w:val="3"/>
        </w:numPr>
        <w:rPr>
          <w:del w:id="493" w:author="Benjamin Best" w:date="2017-08-17T15:41:00Z"/>
        </w:rPr>
      </w:pPr>
      <w:del w:id="494" w:author="Benjamin Best" w:date="2017-08-17T15:41:00Z">
        <w:r w:rsidDel="00524022">
          <w:rPr>
            <w:rStyle w:val="VerbatimChar"/>
          </w:rPr>
          <w:delText>data/</w:delText>
        </w:r>
      </w:del>
    </w:p>
    <w:p w14:paraId="4B653B7F" w14:textId="742AD3DE" w:rsidR="00DE3973" w:rsidDel="00524022" w:rsidRDefault="00C41BC1">
      <w:pPr>
        <w:pStyle w:val="Compact"/>
        <w:numPr>
          <w:ilvl w:val="1"/>
          <w:numId w:val="4"/>
        </w:numPr>
        <w:rPr>
          <w:del w:id="495" w:author="Benjamin Best" w:date="2017-08-17T15:41:00Z"/>
        </w:rPr>
      </w:pPr>
      <w:del w:id="496" w:author="Benjamin Best" w:date="2017-08-17T15:41:00Z">
        <w:r w:rsidDel="00524022">
          <w:fldChar w:fldCharType="begin"/>
        </w:r>
        <w:r w:rsidDel="00524022">
          <w:delInstrText xml:space="preserve"> HYPERLINK "https://github.com/ecoquants/nrel-cables/blob/master/data/lns_d1x.geojson" \h </w:delInstrText>
        </w:r>
        <w:r w:rsidDel="00524022">
          <w:fldChar w:fldCharType="separate"/>
        </w:r>
        <w:r w:rsidR="00B767D1" w:rsidDel="00524022">
          <w:rPr>
            <w:rStyle w:val="Hyperlink"/>
          </w:rPr>
          <w:delText>lns_d1x.geojson</w:delText>
        </w:r>
        <w:r w:rsidDel="00524022">
          <w:rPr>
            <w:rStyle w:val="Hyperlink"/>
          </w:rPr>
          <w:fldChar w:fldCharType="end"/>
        </w:r>
        <w:r w:rsidR="00B767D1" w:rsidDel="00524022">
          <w:delText>: lines of submarine cables segmented at 100 m increments with depth value for buffering, ie minimum 500 m and depth (z) for multiplying by 2 (2z) or 3 (3z).</w:delText>
        </w:r>
      </w:del>
    </w:p>
    <w:p w14:paraId="05A862E3" w14:textId="01B82711" w:rsidR="00DE3973" w:rsidDel="00524022" w:rsidRDefault="00C41BC1">
      <w:pPr>
        <w:pStyle w:val="Compact"/>
        <w:numPr>
          <w:ilvl w:val="1"/>
          <w:numId w:val="4"/>
        </w:numPr>
        <w:rPr>
          <w:del w:id="497" w:author="Benjamin Best" w:date="2017-08-17T15:41:00Z"/>
        </w:rPr>
      </w:pPr>
      <w:del w:id="498" w:author="Benjamin Best" w:date="2017-08-17T15:41:00Z">
        <w:r w:rsidDel="00524022">
          <w:fldChar w:fldCharType="begin"/>
        </w:r>
        <w:r w:rsidDel="00524022">
          <w:delInstrText xml:space="preserve"> HYPERLINK "https://github.com/ecoquants/nrel-cables/blob/master/data/buf_2xdepth_incr100m.geojson" \h </w:delInstrText>
        </w:r>
        <w:r w:rsidDel="00524022">
          <w:fldChar w:fldCharType="separate"/>
        </w:r>
        <w:r w:rsidR="00B767D1" w:rsidDel="00524022">
          <w:rPr>
            <w:rStyle w:val="Hyperlink"/>
          </w:rPr>
          <w:delText>buf_2xdepth_incr100m.geojson</w:delText>
        </w:r>
        <w:r w:rsidDel="00524022">
          <w:rPr>
            <w:rStyle w:val="Hyperlink"/>
          </w:rPr>
          <w:fldChar w:fldCharType="end"/>
        </w:r>
        <w:r w:rsidR="00B767D1" w:rsidDel="00524022">
          <w:delText>: polygons for "minimum" avoidance zone for buffer at twice the depth (2z), mimimum 500 m.</w:delText>
        </w:r>
      </w:del>
    </w:p>
    <w:p w14:paraId="27E65996" w14:textId="701F034D" w:rsidR="00DE3973" w:rsidDel="00524022" w:rsidRDefault="00C41BC1">
      <w:pPr>
        <w:pStyle w:val="Compact"/>
        <w:numPr>
          <w:ilvl w:val="1"/>
          <w:numId w:val="4"/>
        </w:numPr>
        <w:rPr>
          <w:del w:id="499" w:author="Benjamin Best" w:date="2017-08-17T15:41:00Z"/>
        </w:rPr>
      </w:pPr>
      <w:del w:id="500" w:author="Benjamin Best" w:date="2017-08-17T15:41:00Z">
        <w:r w:rsidDel="00524022">
          <w:fldChar w:fldCharType="begin"/>
        </w:r>
        <w:r w:rsidDel="00524022">
          <w:delInstrText xml:space="preserve"> HYPERLINK "https://github.com/ecoquants/nrel-cables/blob/master/data/buf_3xdepth_incr100m.geojson" \h </w:delInstrText>
        </w:r>
        <w:r w:rsidDel="00524022">
          <w:fldChar w:fldCharType="separate"/>
        </w:r>
        <w:r w:rsidR="00B767D1" w:rsidDel="00524022">
          <w:rPr>
            <w:rStyle w:val="Hyperlink"/>
          </w:rPr>
          <w:delText>buf_3xdepth_incr100m.geojson</w:delText>
        </w:r>
        <w:r w:rsidDel="00524022">
          <w:rPr>
            <w:rStyle w:val="Hyperlink"/>
          </w:rPr>
          <w:fldChar w:fldCharType="end"/>
        </w:r>
        <w:r w:rsidR="00B767D1" w:rsidDel="00524022">
          <w:delText>: polygons for "recommended" avoidance zone for buffer at three times the depth (3z), mimimum 500 m.</w:delText>
        </w:r>
      </w:del>
    </w:p>
    <w:p w14:paraId="4B078F08" w14:textId="3F2D0DFF" w:rsidR="00DE3973" w:rsidDel="00524022" w:rsidRDefault="00B767D1">
      <w:pPr>
        <w:pStyle w:val="Compact"/>
        <w:numPr>
          <w:ilvl w:val="0"/>
          <w:numId w:val="3"/>
        </w:numPr>
        <w:rPr>
          <w:del w:id="501" w:author="Benjamin Best" w:date="2017-08-17T15:41:00Z"/>
        </w:rPr>
      </w:pPr>
      <w:del w:id="502" w:author="Benjamin Best" w:date="2017-08-17T15:41:00Z">
        <w:r w:rsidDel="00524022">
          <w:rPr>
            <w:rStyle w:val="VerbatimChar"/>
          </w:rPr>
          <w:delText>docs/</w:delText>
        </w:r>
      </w:del>
    </w:p>
    <w:p w14:paraId="7C0700F1" w14:textId="63D726A8" w:rsidR="00DE3973" w:rsidDel="00524022" w:rsidRDefault="00C41BC1">
      <w:pPr>
        <w:pStyle w:val="Compact"/>
        <w:numPr>
          <w:ilvl w:val="1"/>
          <w:numId w:val="5"/>
        </w:numPr>
        <w:rPr>
          <w:del w:id="503" w:author="Benjamin Best" w:date="2017-08-17T15:41:00Z"/>
        </w:rPr>
      </w:pPr>
      <w:del w:id="504" w:author="Benjamin Best" w:date="2017-08-17T15:41:00Z">
        <w:r w:rsidDel="00524022">
          <w:fldChar w:fldCharType="begin"/>
        </w:r>
        <w:r w:rsidDel="00524022">
          <w:delInstrText xml:space="preserve"> HYPERLINK "https://github.com/ecoquants/nrel-cables/blob/master/docs/packages_vars.R" \h </w:delInstrText>
        </w:r>
        <w:r w:rsidDel="00524022">
          <w:fldChar w:fldCharType="separate"/>
        </w:r>
        <w:r w:rsidR="00B767D1" w:rsidDel="00524022">
          <w:rPr>
            <w:rStyle w:val="Hyperlink"/>
          </w:rPr>
          <w:delText>packages_vars.R</w:delText>
        </w:r>
        <w:r w:rsidDel="00524022">
          <w:rPr>
            <w:rStyle w:val="Hyperlink"/>
          </w:rPr>
          <w:fldChar w:fldCharType="end"/>
        </w:r>
        <w:r w:rsidR="00B767D1" w:rsidDel="00524022">
          <w:delText>: R code with variables and packages used across analysis (</w:delText>
        </w:r>
        <w:r w:rsidR="00B767D1" w:rsidDel="00524022">
          <w:rPr>
            <w:rStyle w:val="VerbatimChar"/>
          </w:rPr>
          <w:delText>create_cable-buffer.R</w:delText>
        </w:r>
        <w:r w:rsidR="00B767D1" w:rsidDel="00524022">
          <w:delText xml:space="preserve">, </w:delText>
        </w:r>
        <w:r w:rsidR="00B767D1" w:rsidDel="00524022">
          <w:rPr>
            <w:rStyle w:val="VerbatimChar"/>
          </w:rPr>
          <w:delText>extract_cable-energy.R</w:delText>
        </w:r>
        <w:r w:rsidR="00B767D1" w:rsidDel="00524022">
          <w:delText>) and reporting (</w:delText>
        </w:r>
        <w:r w:rsidR="00B767D1" w:rsidDel="00524022">
          <w:rPr>
            <w:rStyle w:val="VerbatimChar"/>
          </w:rPr>
          <w:delText>report.Rmd</w:delText>
        </w:r>
        <w:r w:rsidR="00B767D1" w:rsidDel="00524022">
          <w:delText>)</w:delText>
        </w:r>
      </w:del>
    </w:p>
    <w:p w14:paraId="33BC11FE" w14:textId="1915909B" w:rsidR="00DE3973" w:rsidDel="00524022" w:rsidRDefault="00C41BC1">
      <w:pPr>
        <w:pStyle w:val="Compact"/>
        <w:numPr>
          <w:ilvl w:val="1"/>
          <w:numId w:val="5"/>
        </w:numPr>
        <w:rPr>
          <w:del w:id="505" w:author="Benjamin Best" w:date="2017-08-17T15:41:00Z"/>
        </w:rPr>
      </w:pPr>
      <w:del w:id="506" w:author="Benjamin Best" w:date="2017-08-17T15:41:00Z">
        <w:r w:rsidDel="00524022">
          <w:fldChar w:fldCharType="begin"/>
        </w:r>
        <w:r w:rsidDel="00524022">
          <w:delInstrText xml:space="preserve"> HYPERLINK "https://github.com/ecoquants/nrel-cables/blob/master/docs/create_cable-buffer.R" \h </w:delInstrText>
        </w:r>
        <w:r w:rsidDel="00524022">
          <w:fldChar w:fldCharType="separate"/>
        </w:r>
        <w:r w:rsidR="00B767D1" w:rsidDel="00524022">
          <w:rPr>
            <w:rStyle w:val="Hyperlink"/>
          </w:rPr>
          <w:delText>create_cable-buffer.R</w:delText>
        </w:r>
        <w:r w:rsidDel="00524022">
          <w:rPr>
            <w:rStyle w:val="Hyperlink"/>
          </w:rPr>
          <w:fldChar w:fldCharType="end"/>
        </w:r>
        <w:r w:rsidR="00B767D1" w:rsidDel="00524022">
          <w:delText>: R code to generate cable buffers at 100 m depth increments.</w:delText>
        </w:r>
      </w:del>
    </w:p>
    <w:p w14:paraId="510AFB3D" w14:textId="5A1866CA" w:rsidR="00DE3973" w:rsidDel="00524022" w:rsidRDefault="00C41BC1">
      <w:pPr>
        <w:pStyle w:val="Compact"/>
        <w:numPr>
          <w:ilvl w:val="1"/>
          <w:numId w:val="5"/>
        </w:numPr>
        <w:rPr>
          <w:del w:id="507" w:author="Benjamin Best" w:date="2017-08-17T15:41:00Z"/>
        </w:rPr>
      </w:pPr>
      <w:del w:id="508" w:author="Benjamin Best" w:date="2017-08-17T15:41:00Z">
        <w:r w:rsidDel="00524022">
          <w:fldChar w:fldCharType="begin"/>
        </w:r>
        <w:r w:rsidDel="00524022">
          <w:delInstrText xml:space="preserve"> HYPERLINK "https://github.com/ecoquants/nrel-cables/blob/master/docs/extract_cable-energy.R" \h </w:delInstrText>
        </w:r>
        <w:r w:rsidDel="00524022">
          <w:fldChar w:fldCharType="separate"/>
        </w:r>
        <w:r w:rsidR="00B767D1" w:rsidDel="00524022">
          <w:rPr>
            <w:rStyle w:val="Hyperlink"/>
          </w:rPr>
          <w:delText>extract_cable-energy.R</w:delText>
        </w:r>
        <w:r w:rsidDel="00524022">
          <w:rPr>
            <w:rStyle w:val="Hyperlink"/>
          </w:rPr>
          <w:fldChar w:fldCharType="end"/>
        </w:r>
        <w:r w:rsidR="00B767D1" w:rsidDel="00524022">
          <w:delText>: R code to extract renewable energy for cabled territories.</w:delText>
        </w:r>
      </w:del>
    </w:p>
    <w:p w14:paraId="2D553551" w14:textId="576856F2" w:rsidR="00DE3973" w:rsidDel="00524022" w:rsidRDefault="00C41BC1">
      <w:pPr>
        <w:pStyle w:val="Compact"/>
        <w:numPr>
          <w:ilvl w:val="1"/>
          <w:numId w:val="5"/>
        </w:numPr>
        <w:rPr>
          <w:del w:id="509" w:author="Benjamin Best" w:date="2017-08-17T15:41:00Z"/>
        </w:rPr>
      </w:pPr>
      <w:del w:id="510" w:author="Benjamin Best" w:date="2017-08-17T15:41:00Z">
        <w:r w:rsidDel="00524022">
          <w:fldChar w:fldCharType="begin"/>
        </w:r>
        <w:r w:rsidDel="00524022">
          <w:delInstrText xml:space="preserve"> HYPERLINK "https://github.com/ecoquants/nrel-cables/blob/master/docs/report.Rmd" \h </w:delInstrText>
        </w:r>
        <w:r w:rsidDel="00524022">
          <w:fldChar w:fldCharType="separate"/>
        </w:r>
        <w:r w:rsidR="00B767D1" w:rsidDel="00524022">
          <w:rPr>
            <w:rStyle w:val="Hyperlink"/>
          </w:rPr>
          <w:delText>report.Rmd</w:delText>
        </w:r>
        <w:r w:rsidDel="00524022">
          <w:rPr>
            <w:rStyle w:val="Hyperlink"/>
          </w:rPr>
          <w:fldChar w:fldCharType="end"/>
        </w:r>
        <w:r w:rsidR="00B767D1" w:rsidDel="00524022">
          <w:delText>: R markdown document for reproducible, data-driven generation of various report output file formats (</w:delText>
        </w:r>
        <w:r w:rsidR="00B767D1" w:rsidDel="00524022">
          <w:rPr>
            <w:rStyle w:val="VerbatimChar"/>
          </w:rPr>
          <w:delText>report.pdf</w:delText>
        </w:r>
        <w:r w:rsidR="00B767D1" w:rsidDel="00524022">
          <w:delText xml:space="preserve">, </w:delText>
        </w:r>
        <w:r w:rsidR="00B767D1" w:rsidDel="00524022">
          <w:rPr>
            <w:rStyle w:val="VerbatimChar"/>
          </w:rPr>
          <w:delText>report.docx</w:delText>
        </w:r>
        <w:r w:rsidR="00B767D1" w:rsidDel="00524022">
          <w:delText xml:space="preserve">, </w:delText>
        </w:r>
        <w:r w:rsidR="00B767D1" w:rsidDel="00524022">
          <w:rPr>
            <w:rStyle w:val="VerbatimChar"/>
          </w:rPr>
          <w:delText>report.html</w:delText>
        </w:r>
        <w:r w:rsidR="00B767D1" w:rsidDel="00524022">
          <w:delText>)</w:delText>
        </w:r>
      </w:del>
    </w:p>
    <w:p w14:paraId="38EB3C51" w14:textId="77777777" w:rsidR="00DE3973" w:rsidRDefault="00B767D1">
      <w:pPr>
        <w:pStyle w:val="Heading2"/>
      </w:pPr>
      <w:bookmarkStart w:id="511" w:name="cable-buffer"/>
      <w:bookmarkStart w:id="512" w:name="_Toc362686274"/>
      <w:bookmarkEnd w:id="511"/>
      <w:r>
        <w:t>Cable Buffer</w:t>
      </w:r>
      <w:bookmarkEnd w:id="512"/>
    </w:p>
    <w:p w14:paraId="3375CBBD" w14:textId="47E4239D" w:rsidR="00DE3973" w:rsidRDefault="00B767D1">
      <w:pPr>
        <w:pStyle w:val="FirstParagraph"/>
      </w:pPr>
      <w:del w:id="513" w:author="Benjamin Best" w:date="2017-08-17T15:45:00Z">
        <w:r w:rsidDel="00524022">
          <w:delText xml:space="preserve">Of the original 230,835 km in the </w:delText>
        </w:r>
        <w:commentRangeStart w:id="514"/>
        <w:r w:rsidDel="00524022">
          <w:delText>"NOAA Charted Submarine cables in the United States as of December 2012"</w:delText>
        </w:r>
      </w:del>
      <w:ins w:id="515" w:author="Levi Kilcher" w:date="2017-07-28T19:56:00Z">
        <w:del w:id="516" w:author="Benjamin Best" w:date="2017-08-17T15:45:00Z">
          <w:r w:rsidR="00C31D96" w:rsidDel="00524022">
            <w:delText>cable</w:delText>
          </w:r>
        </w:del>
      </w:ins>
      <w:del w:id="517" w:author="Benjamin Best" w:date="2017-08-17T15:45:00Z">
        <w:r w:rsidDel="00524022">
          <w:delText xml:space="preserve"> dataset</w:delText>
        </w:r>
        <w:commentRangeEnd w:id="514"/>
        <w:r w:rsidR="00C31D96" w:rsidDel="00524022">
          <w:rPr>
            <w:rStyle w:val="CommentReference"/>
          </w:rPr>
          <w:commentReference w:id="514"/>
        </w:r>
        <w:r w:rsidDel="00524022">
          <w:delText xml:space="preserve"> (Figure 1), 97,321 km fell within the 200 nm of the US exclusive economic zone (EEZ), which was analyzed across 12 territories that overlapped with the cables (Figure 2). </w:delText>
        </w:r>
      </w:del>
      <w:r>
        <w:t>The cable buffer area ranged from 29.35% (242,042 km</w:t>
      </w:r>
      <w:r>
        <w:rPr>
          <w:vertAlign w:val="superscript"/>
        </w:rPr>
        <w:t>2</w:t>
      </w:r>
      <w:r>
        <w:t xml:space="preserve"> [3z] of 824,679 km</w:t>
      </w:r>
      <w:r>
        <w:rPr>
          <w:vertAlign w:val="superscript"/>
        </w:rPr>
        <w:t>2</w:t>
      </w:r>
      <w:r>
        <w:t xml:space="preserve"> total) in the West </w:t>
      </w:r>
      <w:ins w:id="518" w:author="Levi Kilcher" w:date="2017-07-28T19:58:00Z">
        <w:r w:rsidR="00C31D96">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4"/>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commentRangeStart w:id="519"/>
      <w:r>
        <w:t>Figure 2 Map of submarine cable buffers within the exclusive economic zone (EEZ; 200 nm) of United States territories. In order to see the area covered by the buffers, please visit the Detailed Maps section.</w:t>
      </w:r>
      <w:commentRangeEnd w:id="519"/>
      <w:r w:rsidR="004D5B3C">
        <w:rPr>
          <w:rStyle w:val="CommentReference"/>
          <w:i w:val="0"/>
        </w:rPr>
        <w:commentReference w:id="519"/>
      </w:r>
    </w:p>
    <w:p w14:paraId="5C99A09E" w14:textId="77777777" w:rsidR="00DE3973" w:rsidRDefault="00B767D1">
      <w:pPr>
        <w:pStyle w:val="BodyText"/>
      </w:pPr>
      <w:commentRangeStart w:id="520"/>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15"/>
                    <a:stretch>
                      <a:fillRect/>
                    </a:stretch>
                  </pic:blipFill>
                  <pic:spPr bwMode="auto">
                    <a:xfrm>
                      <a:off x="0" y="0"/>
                      <a:ext cx="5334000" cy="3093720"/>
                    </a:xfrm>
                    <a:prstGeom prst="rect">
                      <a:avLst/>
                    </a:prstGeom>
                    <a:noFill/>
                    <a:ln w="9525">
                      <a:noFill/>
                      <a:headEnd/>
                      <a:tailEnd/>
                    </a:ln>
                  </pic:spPr>
                </pic:pic>
              </a:graphicData>
            </a:graphic>
          </wp:inline>
        </w:drawing>
      </w:r>
      <w:commentRangeEnd w:id="520"/>
      <w:r w:rsidR="00C31D96">
        <w:rPr>
          <w:rStyle w:val="CommentReference"/>
        </w:rPr>
        <w:commentReference w:id="520"/>
      </w:r>
    </w:p>
    <w:p w14:paraId="0CB3BE65" w14:textId="77777777" w:rsidR="00DE3973" w:rsidRDefault="00B767D1">
      <w:pPr>
        <w:pStyle w:val="Heading2"/>
      </w:pPr>
      <w:bookmarkStart w:id="521" w:name="overlap-of-cable-buffer-with-renewable-e"/>
      <w:bookmarkStart w:id="522" w:name="_Toc362686275"/>
      <w:bookmarkEnd w:id="521"/>
      <w:r>
        <w:t>Overlap of Cable Buffer with Renewable Energy</w:t>
      </w:r>
      <w:bookmarkEnd w:id="522"/>
    </w:p>
    <w:p w14:paraId="669BD8DE" w14:textId="77777777" w:rsidR="00DE3973" w:rsidRDefault="00B767D1">
      <w:pPr>
        <w:pStyle w:val="FirstParagraph"/>
      </w:pPr>
      <w:commentRangeStart w:id="523"/>
      <w:r>
        <w:t xml:space="preserve">Generally the highest proportion of energy is in the lower classes least likely for development where the highest area of overlap with cable buffers also exist (Figure 3; Table 3). The highest wind speed classes (10-11 &amp; 11-12 m/s) are however also occupied by the highest percentage of cable buffer overlap (55.7% &amp; 39.8% for 3z, 39.8% &amp; 15.9% for 2z respectively). </w:t>
      </w:r>
      <w:commentRangeEnd w:id="523"/>
      <w:r w:rsidR="00C31D96">
        <w:rPr>
          <w:rStyle w:val="CommentReference"/>
        </w:rPr>
        <w:commentReference w:id="523"/>
      </w:r>
      <w:r>
        <w:t xml:space="preserve">These uncommon high wind speed areas are limited to Hawaii and West territories (Table 6; Figure 6 for </w:t>
      </w:r>
      <w:proofErr w:type="spellStart"/>
      <w:r>
        <w:t>bargraph</w:t>
      </w:r>
      <w:proofErr w:type="spellEnd"/>
      <w:r>
        <w:t>; Figure 21 for Hawaii wind map; Figure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w:t>
      </w:r>
      <w:proofErr w:type="spellStart"/>
      <w:r>
        <w:t>bargraph</w:t>
      </w:r>
      <w:proofErr w:type="spellEnd"/>
      <w:r>
        <w:t>; Figure 20 for Hawaii wave map;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03DBB4FD" w14:textId="77777777" w:rsidR="00DE3973" w:rsidRDefault="00B767D1">
      <w:pPr>
        <w:pStyle w:val="FigurewithCaption"/>
      </w:pPr>
      <w:r>
        <w:rPr>
          <w:noProof/>
        </w:rPr>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commentRangeStart w:id="524"/>
      <w:r>
        <w:t>Figure 3 Energy by area and power class per US territory with cable overlay (minimum - recommended %).</w:t>
      </w:r>
      <w:commentRangeEnd w:id="524"/>
      <w:r w:rsidR="004D5B3C">
        <w:rPr>
          <w:rStyle w:val="CommentReference"/>
          <w:i w:val="0"/>
        </w:rPr>
        <w:commentReference w:id="524"/>
      </w:r>
    </w:p>
    <w:p w14:paraId="058D5786" w14:textId="77777777" w:rsidR="00DE3973" w:rsidRDefault="00B767D1">
      <w:pPr>
        <w:pStyle w:val="BodyText"/>
      </w:pPr>
      <w:r>
        <w:rPr>
          <w:noProof/>
        </w:rPr>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17"/>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525" w:name="tidal"/>
      <w:bookmarkStart w:id="526" w:name="_Toc362686276"/>
      <w:bookmarkEnd w:id="525"/>
      <w:r>
        <w:t>Tidal</w:t>
      </w:r>
      <w:bookmarkEnd w:id="526"/>
    </w:p>
    <w:p w14:paraId="6FFCDCED" w14:textId="77777777" w:rsidR="00DE3973" w:rsidRDefault="00B767D1">
      <w:pPr>
        <w:pStyle w:val="FigurewithCaption"/>
      </w:pPr>
      <w:commentRangeStart w:id="527"/>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commentRangeEnd w:id="527"/>
      <w:r w:rsidR="00BB7ED5">
        <w:rPr>
          <w:rStyle w:val="CommentReference"/>
        </w:rPr>
        <w:commentReference w:id="527"/>
      </w:r>
    </w:p>
    <w:p w14:paraId="52B471A6" w14:textId="77777777" w:rsidR="00DE3973" w:rsidRDefault="00B767D1">
      <w:pPr>
        <w:pStyle w:val="ImageCaption"/>
      </w:pPr>
      <w:r>
        <w:t>Figure 4 Tidal power (W/m2) and area per US territory with cable overlay (minimum - recommended %).</w:t>
      </w:r>
    </w:p>
    <w:p w14:paraId="6F78C964" w14:textId="77777777" w:rsidR="00DE3973" w:rsidRDefault="00B767D1">
      <w:pPr>
        <w:pStyle w:val="BodyText"/>
      </w:pPr>
      <w:commentRangeStart w:id="528"/>
      <w:r>
        <w:rPr>
          <w:noProof/>
        </w:rPr>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19"/>
                    <a:stretch>
                      <a:fillRect/>
                    </a:stretch>
                  </pic:blipFill>
                  <pic:spPr bwMode="auto">
                    <a:xfrm>
                      <a:off x="0" y="0"/>
                      <a:ext cx="5334000" cy="3883152"/>
                    </a:xfrm>
                    <a:prstGeom prst="rect">
                      <a:avLst/>
                    </a:prstGeom>
                    <a:noFill/>
                    <a:ln w="9525">
                      <a:noFill/>
                      <a:headEnd/>
                      <a:tailEnd/>
                    </a:ln>
                  </pic:spPr>
                </pic:pic>
              </a:graphicData>
            </a:graphic>
          </wp:inline>
        </w:drawing>
      </w:r>
      <w:commentRangeEnd w:id="528"/>
      <w:r w:rsidR="00BB7ED5">
        <w:rPr>
          <w:rStyle w:val="CommentReference"/>
        </w:rPr>
        <w:commentReference w:id="528"/>
      </w:r>
    </w:p>
    <w:p w14:paraId="07D2E43D" w14:textId="77777777" w:rsidR="00DE3973" w:rsidRDefault="00B767D1">
      <w:pPr>
        <w:pStyle w:val="Heading3"/>
      </w:pPr>
      <w:bookmarkStart w:id="529" w:name="wave"/>
      <w:bookmarkStart w:id="530" w:name="_Toc362686277"/>
      <w:bookmarkEnd w:id="529"/>
      <w:r>
        <w:t>Wave</w:t>
      </w:r>
      <w:bookmarkEnd w:id="530"/>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commentRangeStart w:id="531"/>
      <w:r>
        <w:rPr>
          <w:noProof/>
        </w:rPr>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1"/>
                    <a:stretch>
                      <a:fillRect/>
                    </a:stretch>
                  </pic:blipFill>
                  <pic:spPr bwMode="auto">
                    <a:xfrm>
                      <a:off x="0" y="0"/>
                      <a:ext cx="5334000" cy="4059174"/>
                    </a:xfrm>
                    <a:prstGeom prst="rect">
                      <a:avLst/>
                    </a:prstGeom>
                    <a:noFill/>
                    <a:ln w="9525">
                      <a:noFill/>
                      <a:headEnd/>
                      <a:tailEnd/>
                    </a:ln>
                  </pic:spPr>
                </pic:pic>
              </a:graphicData>
            </a:graphic>
          </wp:inline>
        </w:drawing>
      </w:r>
      <w:commentRangeEnd w:id="531"/>
      <w:r w:rsidR="00C31D96">
        <w:rPr>
          <w:rStyle w:val="CommentReference"/>
        </w:rPr>
        <w:commentReference w:id="531"/>
      </w:r>
    </w:p>
    <w:p w14:paraId="7E8D5573" w14:textId="77777777" w:rsidR="00DE3973" w:rsidRDefault="00B767D1">
      <w:pPr>
        <w:pStyle w:val="Heading3"/>
      </w:pPr>
      <w:bookmarkStart w:id="532" w:name="wind"/>
      <w:bookmarkStart w:id="533" w:name="_Toc362686278"/>
      <w:bookmarkEnd w:id="532"/>
      <w:r>
        <w:t>Wind</w:t>
      </w:r>
      <w:bookmarkEnd w:id="533"/>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3"/>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534" w:name="conclusions"/>
      <w:bookmarkStart w:id="535" w:name="_Toc362686279"/>
      <w:bookmarkEnd w:id="534"/>
      <w:r>
        <w:t>Conclusions</w:t>
      </w:r>
      <w:bookmarkEnd w:id="535"/>
    </w:p>
    <w:p w14:paraId="067DD668" w14:textId="77777777" w:rsidR="00DE3973" w:rsidRDefault="00B767D1">
      <w:pPr>
        <w:pStyle w:val="FirstParagraph"/>
      </w:pPr>
      <w:r>
        <w:t>Given climate change impacts of fossil fuel energy production (</w:t>
      </w:r>
      <w:proofErr w:type="spellStart"/>
      <w:r>
        <w:t>Pachauri</w:t>
      </w:r>
      <w:proofErr w:type="spellEnd"/>
      <w:r>
        <w:t xml:space="preserve"> et al. 2015), development of clean renewable energy alternatives are imperative for the sustainable future of the United States and rest of the planet. These energy sources however vary widely in geographic and temporal availability and may compete with other uses. The submarine cable industry provides critical power and telecommunication services, such that safe operation and maintenance must be heeded as marine renewable energy sources are developed (Communications Security, Reliability and Interoperability Council IV 2014, 2016). The submarine cable safety avoidance zones created and evaluated through this report are products intended to minimize conflict at the </w:t>
      </w:r>
      <w:proofErr w:type="spellStart"/>
      <w:r>
        <w:t>plannnig</w:t>
      </w:r>
      <w:proofErr w:type="spellEnd"/>
      <w:r>
        <w:t xml:space="preserve"> stage between these competing uses.</w:t>
      </w:r>
    </w:p>
    <w:p w14:paraId="24970097" w14:textId="77777777" w:rsidR="00DE3973" w:rsidRDefault="00B767D1">
      <w:pPr>
        <w:pStyle w:val="BodyText"/>
        <w:rPr>
          <w:ins w:id="536" w:author="Benjamin Best" w:date="2017-08-17T18:57:00Z"/>
        </w:rPr>
      </w:pPr>
      <w:r>
        <w:t>Although the US currently only has one marine renewable energy facility in full production at Block Island NJ, many more are in pilot and proposal phases with much future potential (</w:t>
      </w:r>
      <w:proofErr w:type="spellStart"/>
      <w:r>
        <w:t>Beiter</w:t>
      </w:r>
      <w:proofErr w:type="spellEnd"/>
      <w:r>
        <w:t xml:space="preserve"> et al. 2017; Lehmann et al. 2017; </w:t>
      </w:r>
      <w:proofErr w:type="spellStart"/>
      <w:r>
        <w:t>Uihlein</w:t>
      </w:r>
      <w:proofErr w:type="spellEnd"/>
      <w:r>
        <w:t xml:space="preserve"> and </w:t>
      </w:r>
      <w:proofErr w:type="spellStart"/>
      <w:r>
        <w:t>Magagna</w:t>
      </w:r>
      <w:proofErr w:type="spellEnd"/>
      <w:r>
        <w:t xml:space="preserve"> 2016). These spatial avoidance zones are advisory. Should there be overlapping interest, negotiations between renewable energy developers and cable operators should be sought.</w:t>
      </w:r>
    </w:p>
    <w:p w14:paraId="687C5B1A" w14:textId="508FEB06" w:rsidR="005F318F" w:rsidRDefault="005F318F">
      <w:pPr>
        <w:pStyle w:val="BodyText"/>
        <w:numPr>
          <w:ilvl w:val="0"/>
          <w:numId w:val="7"/>
        </w:numPr>
        <w:pPrChange w:id="537" w:author="Benjamin Best" w:date="2017-08-17T18:57:00Z">
          <w:pPr>
            <w:pStyle w:val="BodyText"/>
          </w:pPr>
        </w:pPrChange>
      </w:pPr>
      <w:ins w:id="538" w:author="Benjamin Best" w:date="2017-08-17T18:58:00Z">
        <w:r>
          <w:t>diversify energy portfolio. Solar cheapest, but b/c duck curve. Costs coming down</w:t>
        </w:r>
        <w:r w:rsidR="000B37BB">
          <w:t>, especially for floating offshore wind</w:t>
        </w:r>
        <w:r>
          <w:t xml:space="preserve"> (recent report).</w:t>
        </w:r>
      </w:ins>
    </w:p>
    <w:p w14:paraId="4FFE6C28" w14:textId="77777777" w:rsidR="00DE3973" w:rsidRDefault="00B767D1">
      <w:pPr>
        <w:pStyle w:val="Heading1"/>
      </w:pPr>
      <w:bookmarkStart w:id="539" w:name="appendix-appendix"/>
      <w:bookmarkStart w:id="540" w:name="_Toc362686280"/>
      <w:bookmarkEnd w:id="539"/>
      <w:r>
        <w:t>(APPENDIX) Appendix</w:t>
      </w:r>
      <w:bookmarkEnd w:id="540"/>
    </w:p>
    <w:p w14:paraId="6E88296C" w14:textId="77777777" w:rsidR="00DE3973" w:rsidRDefault="00B767D1">
      <w:pPr>
        <w:pStyle w:val="Heading1"/>
      </w:pPr>
      <w:bookmarkStart w:id="541" w:name="detailed-maps-by-us-territory-of-cable-b"/>
      <w:bookmarkStart w:id="542" w:name="_Toc362686281"/>
      <w:bookmarkEnd w:id="541"/>
      <w:r>
        <w:t>Detailed Maps by US Territory of Cable Buffer and Renewable Energy</w:t>
      </w:r>
      <w:bookmarkEnd w:id="542"/>
    </w:p>
    <w:p w14:paraId="78AA0DD7" w14:textId="77777777" w:rsidR="00DE3973" w:rsidRDefault="00B767D1">
      <w:pPr>
        <w:pStyle w:val="Heading3"/>
      </w:pPr>
      <w:bookmarkStart w:id="543" w:name="alaska"/>
      <w:bookmarkStart w:id="544" w:name="_Toc362686282"/>
      <w:bookmarkEnd w:id="543"/>
      <w:r>
        <w:t>Alaska</w:t>
      </w:r>
      <w:bookmarkEnd w:id="544"/>
    </w:p>
    <w:p w14:paraId="2EE1E9D1" w14:textId="77777777" w:rsidR="00DE3973" w:rsidRDefault="00B767D1">
      <w:pPr>
        <w:pStyle w:val="FirstParagraph"/>
      </w:pPr>
      <w:commentRangeStart w:id="545"/>
      <w:r>
        <w:t>See Figure 7.</w:t>
      </w:r>
      <w:commentRangeEnd w:id="545"/>
      <w:r w:rsidR="00BB7ED5">
        <w:rPr>
          <w:rStyle w:val="CommentReference"/>
        </w:rPr>
        <w:commentReference w:id="545"/>
      </w:r>
    </w:p>
    <w:p w14:paraId="2BD3C261" w14:textId="77777777" w:rsidR="00DE3973" w:rsidRDefault="00B767D1">
      <w:pPr>
        <w:pStyle w:val="FigurewithCaption"/>
      </w:pPr>
      <w:commentRangeStart w:id="546"/>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commentRangeEnd w:id="546"/>
      <w:r w:rsidR="00BB7ED5">
        <w:rPr>
          <w:rStyle w:val="CommentReference"/>
        </w:rPr>
        <w:commentReference w:id="546"/>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547" w:name="tidal-1"/>
      <w:bookmarkStart w:id="548" w:name="_Toc362686283"/>
      <w:bookmarkEnd w:id="547"/>
      <w:r>
        <w:t>Tidal</w:t>
      </w:r>
      <w:bookmarkEnd w:id="548"/>
    </w:p>
    <w:p w14:paraId="74B94892" w14:textId="77777777" w:rsidR="00DE3973" w:rsidRDefault="00B767D1">
      <w:pPr>
        <w:pStyle w:val="FirstParagraph"/>
      </w:pPr>
      <w:r>
        <w:t>See Figure 8.</w:t>
      </w:r>
    </w:p>
    <w:p w14:paraId="0321F3BE" w14:textId="77777777" w:rsidR="00DE3973" w:rsidRDefault="00B767D1">
      <w:pPr>
        <w:pStyle w:val="FigurewithCaption"/>
      </w:pPr>
      <w:commentRangeStart w:id="549"/>
      <w:r>
        <w:rPr>
          <w:noProof/>
        </w:rPr>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25"/>
                    <a:stretch>
                      <a:fillRect/>
                    </a:stretch>
                  </pic:blipFill>
                  <pic:spPr bwMode="auto">
                    <a:xfrm>
                      <a:off x="0" y="0"/>
                      <a:ext cx="5334000" cy="4103076"/>
                    </a:xfrm>
                    <a:prstGeom prst="rect">
                      <a:avLst/>
                    </a:prstGeom>
                    <a:noFill/>
                    <a:ln w="9525">
                      <a:noFill/>
                      <a:headEnd/>
                      <a:tailEnd/>
                    </a:ln>
                  </pic:spPr>
                </pic:pic>
              </a:graphicData>
            </a:graphic>
          </wp:inline>
        </w:drawing>
      </w:r>
      <w:commentRangeEnd w:id="549"/>
      <w:r w:rsidR="00BB7ED5">
        <w:rPr>
          <w:rStyle w:val="CommentReference"/>
        </w:rPr>
        <w:commentReference w:id="549"/>
      </w:r>
    </w:p>
    <w:p w14:paraId="48907D64" w14:textId="77777777" w:rsidR="00DE3973" w:rsidRDefault="00B767D1">
      <w:pPr>
        <w:pStyle w:val="ImageCaption"/>
      </w:pPr>
      <w:r>
        <w:t>Figure 8 Tidal energy for Alaska.</w:t>
      </w:r>
    </w:p>
    <w:p w14:paraId="6A27361A" w14:textId="77777777" w:rsidR="00DE3973" w:rsidRDefault="00B767D1">
      <w:pPr>
        <w:pStyle w:val="Heading4"/>
      </w:pPr>
      <w:bookmarkStart w:id="550" w:name="wave-1"/>
      <w:bookmarkStart w:id="551" w:name="_Toc362686284"/>
      <w:bookmarkEnd w:id="550"/>
      <w:r>
        <w:t>Wave</w:t>
      </w:r>
      <w:bookmarkEnd w:id="551"/>
    </w:p>
    <w:p w14:paraId="7D536CF1" w14:textId="77777777" w:rsidR="00DE3973" w:rsidRDefault="00B767D1">
      <w:pPr>
        <w:pStyle w:val="FirstParagraph"/>
      </w:pPr>
      <w:r>
        <w:t>See Figure 9.</w:t>
      </w:r>
    </w:p>
    <w:p w14:paraId="0487502B" w14:textId="77777777" w:rsidR="00DE3973" w:rsidRDefault="00B767D1">
      <w:pPr>
        <w:pStyle w:val="FigurewithCaption"/>
      </w:pPr>
      <w:commentRangeStart w:id="552"/>
      <w:r>
        <w:rPr>
          <w:noProof/>
        </w:rPr>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26"/>
                    <a:stretch>
                      <a:fillRect/>
                    </a:stretch>
                  </pic:blipFill>
                  <pic:spPr bwMode="auto">
                    <a:xfrm>
                      <a:off x="0" y="0"/>
                      <a:ext cx="5334000" cy="4103076"/>
                    </a:xfrm>
                    <a:prstGeom prst="rect">
                      <a:avLst/>
                    </a:prstGeom>
                    <a:noFill/>
                    <a:ln w="9525">
                      <a:noFill/>
                      <a:headEnd/>
                      <a:tailEnd/>
                    </a:ln>
                  </pic:spPr>
                </pic:pic>
              </a:graphicData>
            </a:graphic>
          </wp:inline>
        </w:drawing>
      </w:r>
      <w:commentRangeEnd w:id="552"/>
      <w:r w:rsidR="00BB7ED5">
        <w:rPr>
          <w:rStyle w:val="CommentReference"/>
        </w:rPr>
        <w:commentReference w:id="552"/>
      </w:r>
    </w:p>
    <w:p w14:paraId="561B236A" w14:textId="77777777" w:rsidR="00DE3973" w:rsidRDefault="00B767D1">
      <w:pPr>
        <w:pStyle w:val="ImageCaption"/>
      </w:pPr>
      <w:r>
        <w:t>Figure 9 Wave energy for Alaska.</w:t>
      </w:r>
    </w:p>
    <w:p w14:paraId="6A2A7046" w14:textId="77777777" w:rsidR="00DE3973" w:rsidRDefault="00B767D1">
      <w:pPr>
        <w:pStyle w:val="Heading3"/>
      </w:pPr>
      <w:bookmarkStart w:id="553" w:name="east"/>
      <w:bookmarkStart w:id="554" w:name="_Toc362686285"/>
      <w:bookmarkEnd w:id="553"/>
      <w:r>
        <w:t>East</w:t>
      </w:r>
      <w:bookmarkEnd w:id="554"/>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27"/>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0CAC7A04" w:rsidR="00DE3973" w:rsidRDefault="00B767D1">
      <w:pPr>
        <w:pStyle w:val="ImageCaption"/>
      </w:pPr>
      <w:r>
        <w:t>Figure 10 Cable buffers for East</w:t>
      </w:r>
      <w:ins w:id="555" w:author="Levi Kilcher" w:date="2017-07-28T20:12:00Z">
        <w:r w:rsidR="00BB7ED5">
          <w:t xml:space="preserve"> Coast</w:t>
        </w:r>
      </w:ins>
      <w:r>
        <w:t>.</w:t>
      </w:r>
    </w:p>
    <w:p w14:paraId="4142CB3B" w14:textId="77777777" w:rsidR="00DE3973" w:rsidRDefault="00B767D1">
      <w:pPr>
        <w:pStyle w:val="Heading4"/>
      </w:pPr>
      <w:bookmarkStart w:id="556" w:name="tidal-2"/>
      <w:bookmarkStart w:id="557" w:name="_Toc362686286"/>
      <w:bookmarkEnd w:id="556"/>
      <w:r>
        <w:t>Tidal</w:t>
      </w:r>
      <w:bookmarkEnd w:id="557"/>
    </w:p>
    <w:p w14:paraId="3A7B633C" w14:textId="77777777" w:rsidR="00DE3973" w:rsidRDefault="00B767D1">
      <w:pPr>
        <w:pStyle w:val="FirstParagraph"/>
      </w:pPr>
      <w:r>
        <w:t>See Figure 11.</w:t>
      </w:r>
    </w:p>
    <w:p w14:paraId="2A9AD59B" w14:textId="77777777" w:rsidR="00DE3973" w:rsidRDefault="00B767D1">
      <w:pPr>
        <w:pStyle w:val="FigurewithCaption"/>
      </w:pPr>
      <w:commentRangeStart w:id="558"/>
      <w:r>
        <w:rPr>
          <w:noProof/>
        </w:rPr>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28"/>
                    <a:stretch>
                      <a:fillRect/>
                    </a:stretch>
                  </pic:blipFill>
                  <pic:spPr bwMode="auto">
                    <a:xfrm>
                      <a:off x="0" y="0"/>
                      <a:ext cx="5334000" cy="4103076"/>
                    </a:xfrm>
                    <a:prstGeom prst="rect">
                      <a:avLst/>
                    </a:prstGeom>
                    <a:noFill/>
                    <a:ln w="9525">
                      <a:noFill/>
                      <a:headEnd/>
                      <a:tailEnd/>
                    </a:ln>
                  </pic:spPr>
                </pic:pic>
              </a:graphicData>
            </a:graphic>
          </wp:inline>
        </w:drawing>
      </w:r>
      <w:commentRangeEnd w:id="558"/>
      <w:r w:rsidR="00BB7ED5">
        <w:rPr>
          <w:rStyle w:val="CommentReference"/>
        </w:rPr>
        <w:commentReference w:id="558"/>
      </w:r>
    </w:p>
    <w:p w14:paraId="110168DD" w14:textId="77777777" w:rsidR="00DE3973" w:rsidRDefault="00B767D1">
      <w:pPr>
        <w:pStyle w:val="ImageCaption"/>
      </w:pPr>
      <w:r>
        <w:t>Figure 11 Tidal energy for East.</w:t>
      </w:r>
    </w:p>
    <w:p w14:paraId="7E2099AF" w14:textId="77777777" w:rsidR="00DE3973" w:rsidRDefault="00B767D1">
      <w:pPr>
        <w:pStyle w:val="Heading4"/>
      </w:pPr>
      <w:bookmarkStart w:id="559" w:name="wave-2"/>
      <w:bookmarkStart w:id="560" w:name="_Toc362686287"/>
      <w:bookmarkEnd w:id="559"/>
      <w:r>
        <w:t>Wave</w:t>
      </w:r>
      <w:bookmarkEnd w:id="560"/>
    </w:p>
    <w:p w14:paraId="43B4BFA4" w14:textId="77777777" w:rsidR="00DE3973" w:rsidRDefault="00B767D1">
      <w:pPr>
        <w:pStyle w:val="FirstParagraph"/>
      </w:pPr>
      <w:r>
        <w:t>See Figure 12.</w:t>
      </w:r>
    </w:p>
    <w:p w14:paraId="0828D42B" w14:textId="77777777" w:rsidR="00DE3973" w:rsidRDefault="00B767D1">
      <w:pPr>
        <w:pStyle w:val="FigurewithCaption"/>
      </w:pPr>
      <w:commentRangeStart w:id="561"/>
      <w:r>
        <w:rPr>
          <w:noProof/>
        </w:rPr>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commentRangeEnd w:id="561"/>
      <w:r w:rsidR="00BB7ED5">
        <w:rPr>
          <w:rStyle w:val="CommentReference"/>
        </w:rPr>
        <w:commentReference w:id="561"/>
      </w:r>
    </w:p>
    <w:p w14:paraId="21602414" w14:textId="77777777" w:rsidR="00DE3973" w:rsidRDefault="00B767D1">
      <w:pPr>
        <w:pStyle w:val="ImageCaption"/>
      </w:pPr>
      <w:r>
        <w:t>Figure 12 Wave energy for East.</w:t>
      </w:r>
    </w:p>
    <w:p w14:paraId="0054DE6C" w14:textId="77777777" w:rsidR="00DE3973" w:rsidRDefault="00B767D1">
      <w:pPr>
        <w:pStyle w:val="Heading4"/>
      </w:pPr>
      <w:bookmarkStart w:id="562" w:name="wind-1"/>
      <w:bookmarkStart w:id="563" w:name="_Toc362686288"/>
      <w:bookmarkEnd w:id="562"/>
      <w:r>
        <w:t>Wind</w:t>
      </w:r>
      <w:bookmarkEnd w:id="563"/>
    </w:p>
    <w:p w14:paraId="52E58FD4" w14:textId="77777777" w:rsidR="00DE3973" w:rsidRDefault="00B767D1">
      <w:pPr>
        <w:pStyle w:val="FirstParagraph"/>
      </w:pPr>
      <w:commentRangeStart w:id="564"/>
      <w:r>
        <w:t>See Figure 13.</w:t>
      </w:r>
      <w:commentRangeEnd w:id="564"/>
      <w:r w:rsidR="00C36465">
        <w:rPr>
          <w:rStyle w:val="CommentReference"/>
        </w:rPr>
        <w:commentReference w:id="564"/>
      </w:r>
    </w:p>
    <w:p w14:paraId="4BCB9381" w14:textId="77777777" w:rsidR="00DE3973" w:rsidRDefault="00B767D1">
      <w:pPr>
        <w:pStyle w:val="FigurewithCaption"/>
      </w:pPr>
      <w:commentRangeStart w:id="565"/>
      <w:r>
        <w:rPr>
          <w:noProof/>
        </w:rPr>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commentRangeEnd w:id="565"/>
      <w:r w:rsidR="00BB7ED5">
        <w:rPr>
          <w:rStyle w:val="CommentReference"/>
        </w:rPr>
        <w:commentReference w:id="565"/>
      </w:r>
    </w:p>
    <w:p w14:paraId="5BE69BC5" w14:textId="77777777" w:rsidR="00DE3973" w:rsidRDefault="00B767D1">
      <w:pPr>
        <w:pStyle w:val="ImageCaption"/>
      </w:pPr>
      <w:r>
        <w:t>Figure 13 Wind energy for East.</w:t>
      </w:r>
    </w:p>
    <w:p w14:paraId="38F2C196" w14:textId="77777777" w:rsidR="00DE3973" w:rsidRDefault="00B767D1">
      <w:pPr>
        <w:pStyle w:val="Heading3"/>
      </w:pPr>
      <w:bookmarkStart w:id="566" w:name="guam"/>
      <w:bookmarkStart w:id="567" w:name="_Toc362686289"/>
      <w:bookmarkEnd w:id="566"/>
      <w:r>
        <w:t>Guam</w:t>
      </w:r>
      <w:bookmarkEnd w:id="567"/>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568" w:name="gulf-of-mexico"/>
      <w:bookmarkStart w:id="569" w:name="_Toc362686290"/>
      <w:bookmarkEnd w:id="568"/>
      <w:r>
        <w:t>Gulf of Mexico</w:t>
      </w:r>
      <w:bookmarkEnd w:id="569"/>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570" w:name="tidal-3"/>
      <w:bookmarkStart w:id="571" w:name="_Toc362686291"/>
      <w:bookmarkEnd w:id="570"/>
      <w:r>
        <w:t>Tidal</w:t>
      </w:r>
      <w:bookmarkEnd w:id="571"/>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Figure 16 Tidal energy for Gulf of Mexico.</w:t>
      </w:r>
    </w:p>
    <w:p w14:paraId="5EE4096F" w14:textId="77777777" w:rsidR="00DE3973" w:rsidRDefault="00B767D1">
      <w:pPr>
        <w:pStyle w:val="Heading4"/>
      </w:pPr>
      <w:bookmarkStart w:id="572" w:name="wave-3"/>
      <w:bookmarkStart w:id="573" w:name="_Toc362686292"/>
      <w:bookmarkEnd w:id="572"/>
      <w:r>
        <w:t>Wave</w:t>
      </w:r>
      <w:bookmarkEnd w:id="573"/>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Figure 17 Wave energy for Gulf of Mexico.</w:t>
      </w:r>
    </w:p>
    <w:p w14:paraId="66800D8D" w14:textId="77777777" w:rsidR="00DE3973" w:rsidRDefault="00B767D1">
      <w:pPr>
        <w:pStyle w:val="Heading4"/>
      </w:pPr>
      <w:bookmarkStart w:id="574" w:name="wind-2"/>
      <w:bookmarkStart w:id="575" w:name="_Toc362686293"/>
      <w:bookmarkEnd w:id="574"/>
      <w:r>
        <w:t>Wind</w:t>
      </w:r>
      <w:bookmarkEnd w:id="575"/>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Figure 18 Wind energy for Gulf of Mexico.</w:t>
      </w:r>
    </w:p>
    <w:p w14:paraId="561B7E4F" w14:textId="77777777" w:rsidR="00DE3973" w:rsidRDefault="00B767D1">
      <w:pPr>
        <w:pStyle w:val="Heading3"/>
      </w:pPr>
      <w:bookmarkStart w:id="576" w:name="hawaii"/>
      <w:bookmarkStart w:id="577" w:name="_Toc362686294"/>
      <w:bookmarkEnd w:id="576"/>
      <w:r>
        <w:t>Hawaii</w:t>
      </w:r>
      <w:bookmarkEnd w:id="577"/>
    </w:p>
    <w:p w14:paraId="77C97AF5" w14:textId="77777777" w:rsidR="00DE3973" w:rsidRDefault="00B767D1">
      <w:pPr>
        <w:pStyle w:val="FirstParagraph"/>
      </w:pPr>
      <w:r>
        <w:t>See Figure 19.</w:t>
      </w:r>
    </w:p>
    <w:p w14:paraId="077EF62E" w14:textId="77777777" w:rsidR="00DE3973" w:rsidRDefault="00B767D1">
      <w:pPr>
        <w:pStyle w:val="FigurewithCaption"/>
      </w:pPr>
      <w:r>
        <w:rPr>
          <w:noProof/>
        </w:rPr>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578" w:name="wave-4"/>
      <w:bookmarkStart w:id="579" w:name="_Toc362686295"/>
      <w:bookmarkEnd w:id="578"/>
      <w:r>
        <w:t>Wave</w:t>
      </w:r>
      <w:bookmarkEnd w:id="579"/>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Figure 20 Wave energy for Hawaii.</w:t>
      </w:r>
    </w:p>
    <w:p w14:paraId="4F1F824D" w14:textId="77777777" w:rsidR="00DE3973" w:rsidRDefault="00B767D1">
      <w:pPr>
        <w:pStyle w:val="Heading4"/>
      </w:pPr>
      <w:bookmarkStart w:id="580" w:name="wind-3"/>
      <w:bookmarkStart w:id="581" w:name="_Toc362686296"/>
      <w:bookmarkEnd w:id="580"/>
      <w:r>
        <w:t>Wind</w:t>
      </w:r>
      <w:bookmarkEnd w:id="581"/>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Figure 21 Wind energy for Hawaii.</w:t>
      </w:r>
    </w:p>
    <w:p w14:paraId="10723DB3" w14:textId="77777777" w:rsidR="00DE3973" w:rsidRDefault="00B767D1">
      <w:pPr>
        <w:pStyle w:val="Heading3"/>
      </w:pPr>
      <w:bookmarkStart w:id="582" w:name="johnston-atoll"/>
      <w:bookmarkStart w:id="583" w:name="_Toc362686297"/>
      <w:bookmarkEnd w:id="582"/>
      <w:r>
        <w:t>Johnston Atoll</w:t>
      </w:r>
      <w:bookmarkEnd w:id="583"/>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584" w:name="n-mariana-islands"/>
      <w:bookmarkStart w:id="585" w:name="_Toc362686298"/>
      <w:bookmarkEnd w:id="584"/>
      <w:r>
        <w:t>N Mariana Islands</w:t>
      </w:r>
      <w:bookmarkEnd w:id="585"/>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586" w:name="palmyra-atoll"/>
      <w:bookmarkStart w:id="587" w:name="_Toc362686299"/>
      <w:bookmarkEnd w:id="586"/>
      <w:r>
        <w:t>Palmyra Atoll</w:t>
      </w:r>
      <w:bookmarkEnd w:id="587"/>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588" w:name="puerto-rico"/>
      <w:bookmarkStart w:id="589" w:name="_Toc362686300"/>
      <w:bookmarkEnd w:id="588"/>
      <w:r>
        <w:t>Puerto Rico</w:t>
      </w:r>
      <w:bookmarkEnd w:id="589"/>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590" w:name="tidal-4"/>
      <w:bookmarkStart w:id="591" w:name="_Toc362686301"/>
      <w:bookmarkEnd w:id="590"/>
      <w:r>
        <w:t>Tidal</w:t>
      </w:r>
      <w:bookmarkEnd w:id="591"/>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Figure 26 Tidal energy for Puerto Rico.</w:t>
      </w:r>
    </w:p>
    <w:p w14:paraId="78C975DA" w14:textId="77777777" w:rsidR="00DE3973" w:rsidRDefault="00B767D1">
      <w:pPr>
        <w:pStyle w:val="Heading4"/>
      </w:pPr>
      <w:bookmarkStart w:id="592" w:name="wave-5"/>
      <w:bookmarkStart w:id="593" w:name="_Toc362686302"/>
      <w:bookmarkEnd w:id="592"/>
      <w:r>
        <w:t>Wave</w:t>
      </w:r>
      <w:bookmarkEnd w:id="593"/>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Figure 27 Wave energy for Puerto Rico.</w:t>
      </w:r>
    </w:p>
    <w:p w14:paraId="4F60BE92" w14:textId="77777777" w:rsidR="00DE3973" w:rsidRDefault="00B767D1">
      <w:pPr>
        <w:pStyle w:val="Heading3"/>
      </w:pPr>
      <w:bookmarkStart w:id="594" w:name="us-virgin-islands"/>
      <w:bookmarkStart w:id="595" w:name="_Toc362686303"/>
      <w:bookmarkEnd w:id="594"/>
      <w:r>
        <w:t>US Virgin Islands</w:t>
      </w:r>
      <w:bookmarkEnd w:id="595"/>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596" w:name="tidal-5"/>
      <w:bookmarkStart w:id="597" w:name="_Toc362686304"/>
      <w:bookmarkEnd w:id="596"/>
      <w:r>
        <w:t>Tidal</w:t>
      </w:r>
      <w:bookmarkEnd w:id="597"/>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Figure 29 Tidal energy for US Virgin Islands.</w:t>
      </w:r>
    </w:p>
    <w:p w14:paraId="3C415EDE" w14:textId="77777777" w:rsidR="00DE3973" w:rsidRDefault="00B767D1">
      <w:pPr>
        <w:pStyle w:val="Heading4"/>
      </w:pPr>
      <w:bookmarkStart w:id="598" w:name="wave-6"/>
      <w:bookmarkStart w:id="599" w:name="_Toc362686305"/>
      <w:bookmarkEnd w:id="598"/>
      <w:r>
        <w:t>Wave</w:t>
      </w:r>
      <w:bookmarkEnd w:id="599"/>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Figure 30 Wave energy for US Virgin Islands.</w:t>
      </w:r>
    </w:p>
    <w:p w14:paraId="6D97A69C" w14:textId="77777777" w:rsidR="00DE3973" w:rsidRDefault="00B767D1">
      <w:pPr>
        <w:pStyle w:val="Heading3"/>
      </w:pPr>
      <w:bookmarkStart w:id="600" w:name="wake-island"/>
      <w:bookmarkStart w:id="601" w:name="_Toc362686306"/>
      <w:bookmarkEnd w:id="600"/>
      <w:r>
        <w:t>Wake Island</w:t>
      </w:r>
      <w:bookmarkEnd w:id="601"/>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602" w:name="west"/>
      <w:bookmarkStart w:id="603" w:name="_Toc362686307"/>
      <w:bookmarkEnd w:id="602"/>
      <w:r>
        <w:t>West</w:t>
      </w:r>
      <w:bookmarkEnd w:id="603"/>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604" w:name="tidal-6"/>
      <w:bookmarkStart w:id="605" w:name="_Toc362686308"/>
      <w:bookmarkEnd w:id="604"/>
      <w:r>
        <w:t>Tidal</w:t>
      </w:r>
      <w:bookmarkEnd w:id="605"/>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Figure 33 Tidal energy for West.</w:t>
      </w:r>
    </w:p>
    <w:p w14:paraId="40B3D7B1" w14:textId="77777777" w:rsidR="00DE3973" w:rsidRDefault="00B767D1">
      <w:pPr>
        <w:pStyle w:val="Heading4"/>
      </w:pPr>
      <w:bookmarkStart w:id="606" w:name="wave-7"/>
      <w:bookmarkStart w:id="607" w:name="_Toc362686309"/>
      <w:bookmarkEnd w:id="606"/>
      <w:r>
        <w:t>Wave</w:t>
      </w:r>
      <w:bookmarkEnd w:id="607"/>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Figure 34 Wave energy for West.</w:t>
      </w:r>
    </w:p>
    <w:p w14:paraId="5A024818" w14:textId="77777777" w:rsidR="00DE3973" w:rsidRDefault="00B767D1">
      <w:pPr>
        <w:pStyle w:val="Heading4"/>
      </w:pPr>
      <w:bookmarkStart w:id="608" w:name="wind-4"/>
      <w:bookmarkStart w:id="609" w:name="_Toc362686310"/>
      <w:bookmarkEnd w:id="608"/>
      <w:r>
        <w:t>Wind</w:t>
      </w:r>
      <w:bookmarkEnd w:id="609"/>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Figure 35 Wind energy for West.</w:t>
      </w:r>
    </w:p>
    <w:p w14:paraId="207725E4" w14:textId="77777777" w:rsidR="00DE3973" w:rsidRDefault="00B767D1">
      <w:pPr>
        <w:pStyle w:val="Heading1"/>
      </w:pPr>
      <w:bookmarkStart w:id="610" w:name="references"/>
      <w:bookmarkStart w:id="611" w:name="_Toc362686311"/>
      <w:bookmarkEnd w:id="610"/>
      <w:r>
        <w:t>References</w:t>
      </w:r>
      <w:bookmarkEnd w:id="611"/>
    </w:p>
    <w:p w14:paraId="15F558F9" w14:textId="77777777" w:rsidR="00DE3973" w:rsidRDefault="00B767D1">
      <w:pPr>
        <w:pStyle w:val="Bibliography"/>
      </w:pPr>
      <w:proofErr w:type="spellStart"/>
      <w:r>
        <w:t>Amante</w:t>
      </w:r>
      <w:proofErr w:type="spellEnd"/>
      <w:r>
        <w:t xml:space="preserve">, C., </w:t>
      </w:r>
      <w:proofErr w:type="spellStart"/>
      <w:r>
        <w:t>Kilcher</w:t>
      </w:r>
      <w:proofErr w:type="spellEnd"/>
      <w:r>
        <w:t xml:space="preserve">, L., Roberts, B., &amp; </w:t>
      </w:r>
      <w:proofErr w:type="spellStart"/>
      <w:r>
        <w:t>Draxl</w:t>
      </w:r>
      <w:proofErr w:type="spellEnd"/>
      <w:r>
        <w:t xml:space="preserve">, C. (2016). </w:t>
      </w:r>
      <w:r>
        <w:rPr>
          <w:i/>
        </w:rPr>
        <w:t>Offshore Cable Analysis: Pilot Study</w:t>
      </w:r>
      <w:r>
        <w:t>.</w:t>
      </w:r>
    </w:p>
    <w:p w14:paraId="00630454" w14:textId="77777777" w:rsidR="00DE3973" w:rsidRDefault="00B767D1">
      <w:pPr>
        <w:pStyle w:val="Bibliography"/>
      </w:pPr>
      <w:proofErr w:type="spellStart"/>
      <w:r>
        <w:t>Beiter</w:t>
      </w:r>
      <w:proofErr w:type="spellEnd"/>
      <w:r>
        <w:t xml:space="preserve">, P., Musial, W., </w:t>
      </w:r>
      <w:proofErr w:type="spellStart"/>
      <w:r>
        <w:t>Kilcher</w:t>
      </w:r>
      <w:proofErr w:type="spellEnd"/>
      <w:r>
        <w:t xml:space="preserve">, L., Maness, M., &amp; Smith, A. (2017). </w:t>
      </w:r>
      <w:r>
        <w:rPr>
          <w:i/>
        </w:rPr>
        <w:t>An Assessment of the Economic Potential of Offshore Wind in the United States from 2015 to 2030</w:t>
      </w:r>
      <w:r>
        <w:t xml:space="preserve">. NREL (National Renewable Energy Laboratory (NREL), Golden, CO (United States)). </w:t>
      </w:r>
      <w:hyperlink r:id="rId53">
        <w:r>
          <w:rPr>
            <w:rStyle w:val="Hyperlink"/>
          </w:rPr>
          <w:t>https://tethys.pnnl.gov/sites/default/files/publications/Beiter-et-al-2017-NETL.pdf</w:t>
        </w:r>
      </w:hyperlink>
    </w:p>
    <w:p w14:paraId="4F1F299B" w14:textId="2728DB2C" w:rsidR="00592597" w:rsidRDefault="0013336E">
      <w:pPr>
        <w:pStyle w:val="Bibliography"/>
        <w:rPr>
          <w:ins w:id="612" w:author="Benjamin Best" w:date="2017-08-07T06:35:00Z"/>
        </w:rPr>
      </w:pPr>
      <w:ins w:id="613" w:author="Benjamin Best" w:date="2017-08-07T06:35:00Z">
        <w:r>
          <w:t xml:space="preserve">Chapman, J., Lantz, E., </w:t>
        </w:r>
        <w:proofErr w:type="spellStart"/>
        <w:r>
          <w:t>Denholm</w:t>
        </w:r>
        <w:proofErr w:type="spellEnd"/>
        <w:r>
          <w:t xml:space="preserve">, P., </w:t>
        </w:r>
        <w:proofErr w:type="spellStart"/>
        <w:r>
          <w:t>Felker</w:t>
        </w:r>
        <w:proofErr w:type="spellEnd"/>
        <w:r>
          <w:t>, F., Heath, G., Mai, T.</w:t>
        </w:r>
      </w:ins>
      <w:ins w:id="614" w:author="Benjamin Best" w:date="2017-08-07T06:36:00Z">
        <w:r>
          <w:t>,</w:t>
        </w:r>
      </w:ins>
      <w:ins w:id="615" w:author="Benjamin Best" w:date="2017-08-07T06:35:00Z">
        <w:r>
          <w:t xml:space="preserve"> &amp;</w:t>
        </w:r>
        <w:r w:rsidRPr="0013336E">
          <w:t xml:space="preserve"> </w:t>
        </w:r>
        <w:proofErr w:type="spellStart"/>
        <w:r w:rsidRPr="0013336E">
          <w:t>Tegen</w:t>
        </w:r>
        <w:proofErr w:type="spellEnd"/>
        <w:r w:rsidRPr="0013336E">
          <w:t>, S. (2012). "Wind Energy Technologies," Chapter 11. National Renewable Energy Laboratory. Renewable Electricity Futures Study, Vol. 2, Golden, CO: National Renewable Energy Laboratory; pp. 11-1 – 11-63.</w:t>
        </w:r>
      </w:ins>
    </w:p>
    <w:p w14:paraId="71A9C302" w14:textId="77777777" w:rsidR="00DE3973" w:rsidRDefault="00B767D1">
      <w:pPr>
        <w:pStyle w:val="Bibliography"/>
      </w:pPr>
      <w:r>
        <w:t xml:space="preserve">Communications Security, Reliability and Interoperability Council IV. (2014). </w:t>
      </w:r>
      <w:r>
        <w:rPr>
          <w:i/>
        </w:rPr>
        <w:t>Protection of Submarine Cables Through Spatial Separation</w:t>
      </w:r>
      <w:r>
        <w:t xml:space="preserve">. </w:t>
      </w:r>
      <w:hyperlink r:id="rId54">
        <w:r>
          <w:rPr>
            <w:rStyle w:val="Hyperlink"/>
          </w:rPr>
          <w:t>http://transition.fcc.gov/pshs/advisory/csric4/CSRIC_IV_WG8_Report1_3Dec2014.pdf</w:t>
        </w:r>
      </w:hyperlink>
    </w:p>
    <w:p w14:paraId="18AB2249" w14:textId="77777777" w:rsidR="00DE3973" w:rsidRDefault="00B767D1">
      <w:pPr>
        <w:pStyle w:val="Bibliography"/>
      </w:pPr>
      <w:r>
        <w:t xml:space="preserve">Communications Security, Reliability and Interoperability Council IV. (2016). </w:t>
      </w:r>
      <w:r>
        <w:rPr>
          <w:i/>
        </w:rPr>
        <w:t>Clustering of Cables and Cable Landings</w:t>
      </w:r>
      <w:r>
        <w:t>.</w:t>
      </w:r>
    </w:p>
    <w:p w14:paraId="784F0470" w14:textId="77777777" w:rsidR="00DE3973" w:rsidRDefault="00B767D1">
      <w:pPr>
        <w:pStyle w:val="Bibliography"/>
      </w:pPr>
      <w:r>
        <w:t xml:space="preserve">Flanders Marine Institute. (2016). Maritime Boundaries </w:t>
      </w:r>
      <w:proofErr w:type="spellStart"/>
      <w:r>
        <w:t>Geodatabase</w:t>
      </w:r>
      <w:proofErr w:type="spellEnd"/>
      <w:r>
        <w:t xml:space="preserve">: Maritime Boundaries and Exclusive Economic Zones (200NM), version 9. </w:t>
      </w:r>
      <w:hyperlink r:id="rId55">
        <w:r>
          <w:rPr>
            <w:rStyle w:val="Hyperlink"/>
          </w:rPr>
          <w:t>http://www.marineregions.org/</w:t>
        </w:r>
      </w:hyperlink>
      <w:r>
        <w:t>. Accessed 25 April 2017</w:t>
      </w:r>
    </w:p>
    <w:p w14:paraId="0A6A2631" w14:textId="77777777" w:rsidR="00DE3973" w:rsidRDefault="00B767D1">
      <w:pPr>
        <w:pStyle w:val="Bibliography"/>
      </w:pPr>
      <w:r>
        <w:t xml:space="preserve">Haas, K. A., Fritz, H. M., French, S. P., Smith, B. T., &amp; </w:t>
      </w:r>
      <w:proofErr w:type="spellStart"/>
      <w:r>
        <w:t>Neary</w:t>
      </w:r>
      <w:proofErr w:type="spellEnd"/>
      <w:r>
        <w:t xml:space="preserve">, V. (2011). </w:t>
      </w:r>
      <w:r>
        <w:rPr>
          <w:i/>
        </w:rPr>
        <w:t>Assessment of energy production potential from tidal streams in the United States</w:t>
      </w:r>
      <w:r>
        <w:t xml:space="preserve">. Georgia Tech Research Corporation, Atlanta, GA (United States). </w:t>
      </w:r>
      <w:hyperlink r:id="rId56">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57">
        <w:r>
          <w:rPr>
            <w:rStyle w:val="Hyperlink"/>
          </w:rPr>
          <w:t>http://www.osti.gov/scitech/servlets/purl/1060943</w:t>
        </w:r>
      </w:hyperlink>
    </w:p>
    <w:p w14:paraId="4EF75B05" w14:textId="77777777" w:rsidR="00DE3973" w:rsidRDefault="00B767D1">
      <w:pPr>
        <w:pStyle w:val="Bibliography"/>
      </w:pPr>
      <w:r>
        <w:t xml:space="preserve">Lehmann, M., </w:t>
      </w:r>
      <w:proofErr w:type="spellStart"/>
      <w:r>
        <w:t>Karimpour</w:t>
      </w:r>
      <w:proofErr w:type="spellEnd"/>
      <w:r>
        <w:t xml:space="preserve">, F., </w:t>
      </w:r>
      <w:proofErr w:type="spellStart"/>
      <w:r>
        <w:t>Goudey</w:t>
      </w:r>
      <w:proofErr w:type="spellEnd"/>
      <w:r>
        <w:t xml:space="preserve">, C. A., Jacobson, P. T., &amp; </w:t>
      </w:r>
      <w:proofErr w:type="spellStart"/>
      <w:r>
        <w:t>Alam</w:t>
      </w:r>
      <w:proofErr w:type="spellEnd"/>
      <w:r>
        <w:t xml:space="preserve">, M.-R. (2017). Ocean wave energy in the United States: Current status and future perspectives. </w:t>
      </w:r>
      <w:r>
        <w:rPr>
          <w:i/>
        </w:rPr>
        <w:t>Renewable and Sustainable Energy Reviews</w:t>
      </w:r>
      <w:r>
        <w:t xml:space="preserve">. </w:t>
      </w:r>
      <w:hyperlink r:id="rId58">
        <w:r>
          <w:rPr>
            <w:rStyle w:val="Hyperlink"/>
          </w:rPr>
          <w:t>http://www.sciencedirect.com/science/article/pii/S1364032116308164</w:t>
        </w:r>
      </w:hyperlink>
    </w:p>
    <w:p w14:paraId="20C5A40C" w14:textId="59331D80" w:rsidR="00592597" w:rsidRDefault="00592597">
      <w:pPr>
        <w:pStyle w:val="Bibliography"/>
        <w:rPr>
          <w:ins w:id="616" w:author="Benjamin Best" w:date="2017-08-07T06:47:00Z"/>
        </w:rPr>
      </w:pPr>
      <w:ins w:id="617" w:author="Benjamin Best" w:date="2017-08-07T06:47:00Z">
        <w:r>
          <w:t xml:space="preserve">Musial, W., </w:t>
        </w:r>
        <w:proofErr w:type="spellStart"/>
        <w:r>
          <w:t>Heimiller</w:t>
        </w:r>
        <w:proofErr w:type="spellEnd"/>
        <w:r>
          <w:t xml:space="preserve">, D., </w:t>
        </w:r>
        <w:proofErr w:type="spellStart"/>
        <w:r>
          <w:t>Beiter</w:t>
        </w:r>
        <w:proofErr w:type="spellEnd"/>
        <w:r>
          <w:t xml:space="preserve">, P., Scott, G., &amp; </w:t>
        </w:r>
        <w:proofErr w:type="spellStart"/>
        <w:r>
          <w:t>Draxl</w:t>
        </w:r>
        <w:proofErr w:type="spellEnd"/>
        <w:r>
          <w:t xml:space="preserve">, C. (2016). </w:t>
        </w:r>
        <w:commentRangeStart w:id="618"/>
        <w:r>
          <w:t>2016 Offshore Wind Energy Resource Assessment for the United States</w:t>
        </w:r>
        <w:commentRangeEnd w:id="618"/>
        <w:r>
          <w:rPr>
            <w:rStyle w:val="CommentReference"/>
          </w:rPr>
          <w:commentReference w:id="618"/>
        </w:r>
        <w:r>
          <w:t>. NREL (National Renewable Energy Laboratory (NREL), Golden, CO (United States)). Retrieved from http://www.nrel.gov/docs/fy16osti/66599.pdf</w:t>
        </w:r>
      </w:ins>
    </w:p>
    <w:p w14:paraId="026B9E9E" w14:textId="77777777" w:rsidR="00DE3973" w:rsidRDefault="00B767D1">
      <w:pPr>
        <w:pStyle w:val="Bibliography"/>
      </w:pPr>
      <w:proofErr w:type="spellStart"/>
      <w:r>
        <w:t>Pachauri</w:t>
      </w:r>
      <w:proofErr w:type="spellEnd"/>
      <w:r>
        <w:t xml:space="preserve">, R. K., Mayer, L., &amp; Intergovernmental Panel on Climate Change (Eds.). (2015). </w:t>
      </w:r>
      <w:r>
        <w:rPr>
          <w:i/>
        </w:rPr>
        <w:t>Climate change 2014: Synthesis report</w:t>
      </w:r>
      <w:r>
        <w:t>. Geneva, Switzerland: Intergovernmental Panel on Climate Change.</w:t>
      </w:r>
    </w:p>
    <w:p w14:paraId="75B0D808" w14:textId="77777777" w:rsidR="00DE3973" w:rsidRDefault="00B767D1">
      <w:pPr>
        <w:pStyle w:val="Bibliography"/>
      </w:pPr>
      <w:proofErr w:type="spellStart"/>
      <w:r>
        <w:t>Uihlein</w:t>
      </w:r>
      <w:proofErr w:type="spellEnd"/>
      <w:r>
        <w:t xml:space="preserve">, A., &amp; </w:t>
      </w:r>
      <w:proofErr w:type="spellStart"/>
      <w:r>
        <w:t>Magagna</w:t>
      </w:r>
      <w:proofErr w:type="spellEnd"/>
      <w:r>
        <w:t xml:space="preserve">, D. (2016). Wave and tidal current energy review of the current state of research beyond technology. </w:t>
      </w:r>
      <w:r>
        <w:rPr>
          <w:i/>
        </w:rPr>
        <w:t>Renewable and Sustainable Energy Reviews</w:t>
      </w:r>
      <w:r>
        <w:t xml:space="preserve">, </w:t>
      </w:r>
      <w:r>
        <w:rPr>
          <w:i/>
        </w:rPr>
        <w:t>58</w:t>
      </w:r>
      <w:r>
        <w:t xml:space="preserve">, 1070–1081. </w:t>
      </w:r>
      <w:hyperlink r:id="rId59">
        <w:r>
          <w:rPr>
            <w:rStyle w:val="Hyperlink"/>
          </w:rPr>
          <w:t>http://www.sciencedirect.com/science/article/pii/S1364032115016676</w:t>
        </w:r>
      </w:hyperlink>
    </w:p>
    <w:p w14:paraId="69EE5A11" w14:textId="3F892A15" w:rsidR="00592597" w:rsidRDefault="00592597">
      <w:pPr>
        <w:pStyle w:val="Bibliography"/>
        <w:rPr>
          <w:ins w:id="620" w:author="Benjamin Best" w:date="2017-08-07T06:47:00Z"/>
        </w:rPr>
      </w:pPr>
      <w:ins w:id="621" w:author="Benjamin Best" w:date="2017-08-07T06:47:00Z">
        <w:r>
          <w:t xml:space="preserve">US </w:t>
        </w:r>
        <w:proofErr w:type="spellStart"/>
        <w:r>
          <w:t>Dept</w:t>
        </w:r>
        <w:proofErr w:type="spellEnd"/>
        <w:r>
          <w:t xml:space="preserve"> of Energy, &amp; US </w:t>
        </w:r>
        <w:proofErr w:type="spellStart"/>
        <w:r>
          <w:t>Dept</w:t>
        </w:r>
        <w:proofErr w:type="spellEnd"/>
        <w:r>
          <w:t xml:space="preserve"> of Interior. (2016). </w:t>
        </w:r>
        <w:commentRangeStart w:id="622"/>
        <w:r>
          <w:t>National Offshore Wind Strategy</w:t>
        </w:r>
      </w:ins>
      <w:commentRangeEnd w:id="622"/>
      <w:ins w:id="623" w:author="Benjamin Best" w:date="2017-08-07T06:48:00Z">
        <w:r>
          <w:rPr>
            <w:rStyle w:val="CommentReference"/>
          </w:rPr>
          <w:commentReference w:id="622"/>
        </w:r>
      </w:ins>
      <w:ins w:id="625" w:author="Benjamin Best" w:date="2017-08-07T06:47:00Z">
        <w:r>
          <w:t xml:space="preserve">: Facilitating the Development of the Offshore Wind Industry in the US-Speaker-Alana </w:t>
        </w:r>
        <w:proofErr w:type="spellStart"/>
        <w:r>
          <w:t>Duerr</w:t>
        </w:r>
        <w:proofErr w:type="spellEnd"/>
        <w:r>
          <w:t>.</w:t>
        </w:r>
      </w:ins>
    </w:p>
    <w:p w14:paraId="1C5C9370" w14:textId="77777777" w:rsidR="00DE3973" w:rsidRDefault="00B767D1">
      <w:pPr>
        <w:pStyle w:val="Bibliography"/>
      </w:pPr>
      <w:r>
        <w:t xml:space="preserve">VLIZ. (2017). IHO Sea Areas, version 2. VLIZ. </w:t>
      </w:r>
      <w:hyperlink r:id="rId60">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4" w:author="Levi Kilcher" w:date="2017-07-28T18:32:00Z" w:initials="LK">
    <w:p w14:paraId="21212B3D" w14:textId="21858B86" w:rsidR="00A8724E" w:rsidRDefault="00A8724E">
      <w:pPr>
        <w:pStyle w:val="CommentText"/>
      </w:pPr>
      <w:ins w:id="178" w:author="Levi Kilcher" w:date="2017-07-28T18:31:00Z">
        <w:r>
          <w:rPr>
            <w:rStyle w:val="CommentReference"/>
          </w:rPr>
          <w:annotationRef/>
        </w:r>
      </w:ins>
      <w:r>
        <w:t>We may need to expand this once we include more layers…</w:t>
      </w:r>
    </w:p>
  </w:comment>
  <w:comment w:id="175" w:author="Benjamin Best" w:date="2017-08-07T05:59:00Z" w:initials="BB">
    <w:p w14:paraId="53C9C64A" w14:textId="40B1111E" w:rsidR="00A8724E" w:rsidRDefault="00A8724E">
      <w:pPr>
        <w:pStyle w:val="CommentText"/>
      </w:pPr>
      <w:r>
        <w:rPr>
          <w:rStyle w:val="CommentReference"/>
        </w:rPr>
        <w:annotationRef/>
      </w:r>
      <w:r>
        <w:t>Since we’re opting for a second report next fiscal year, I’m dropping this paragraph so we can cut to the chase with submarine cables in the 2</w:t>
      </w:r>
      <w:r w:rsidRPr="006802F5">
        <w:rPr>
          <w:vertAlign w:val="superscript"/>
        </w:rPr>
        <w:t>nd</w:t>
      </w:r>
      <w:r>
        <w:t xml:space="preserve"> paragraph.</w:t>
      </w:r>
    </w:p>
  </w:comment>
  <w:comment w:id="188" w:author="Levi Kilcher" w:date="2017-07-28T18:36:00Z" w:initials="LK">
    <w:p w14:paraId="5E144EB2" w14:textId="275AD05E" w:rsidR="00A8724E" w:rsidRDefault="00A8724E">
      <w:pPr>
        <w:pStyle w:val="CommentText"/>
      </w:pPr>
      <w:r>
        <w:rPr>
          <w:rStyle w:val="CommentReference"/>
        </w:rPr>
        <w:annotationRef/>
      </w:r>
      <w:r>
        <w:t xml:space="preserve">I think we should focus on states and not territories, especially in the Exec. </w:t>
      </w:r>
      <w:proofErr w:type="spellStart"/>
      <w:r>
        <w:t>Summ</w:t>
      </w:r>
      <w:proofErr w:type="spellEnd"/>
      <w:r>
        <w:t>. Perhaps we should just group the Pacific Territories into one ‘region’.</w:t>
      </w:r>
    </w:p>
  </w:comment>
  <w:comment w:id="189" w:author="Benjamin Best" w:date="2017-08-07T06:07:00Z" w:initials="BB">
    <w:p w14:paraId="003D0FBB" w14:textId="535101FD" w:rsidR="00A8724E" w:rsidRDefault="00A8724E">
      <w:pPr>
        <w:pStyle w:val="CommentText"/>
      </w:pPr>
      <w:r>
        <w:rPr>
          <w:rStyle w:val="CommentReference"/>
        </w:rPr>
        <w:annotationRef/>
      </w:r>
      <w:r>
        <w:t xml:space="preserve">Agreed on lumping into a "Pacific Territories" (Guam, Johnston Atoll, N Mariana Islands, Palmyra Atoll, Wake Island) and for that matter "Atlantic Territories" (Puerto Rico, US Virgin Islands). Will update in next revision. </w:t>
      </w:r>
    </w:p>
  </w:comment>
  <w:comment w:id="197" w:author="Levi Kilcher" w:date="2017-07-28T18:40:00Z" w:initials="LK">
    <w:p w14:paraId="7C8B5F6A" w14:textId="77777777" w:rsidR="00A8724E" w:rsidRDefault="00A8724E">
      <w:pPr>
        <w:pStyle w:val="CommentText"/>
      </w:pPr>
      <w:r>
        <w:rPr>
          <w:rStyle w:val="CommentReference"/>
        </w:rPr>
        <w:annotationRef/>
      </w:r>
      <w:r>
        <w:t>Need real citations for each dataset. Wave/tidal can be found here:</w:t>
      </w:r>
    </w:p>
    <w:p w14:paraId="39583C7A" w14:textId="5E915E8A" w:rsidR="00A8724E" w:rsidRDefault="00A8724E">
      <w:pPr>
        <w:pStyle w:val="CommentText"/>
      </w:pPr>
      <w:r w:rsidRPr="008E7AA1">
        <w:t>https://energy.gov/eere/water/marine-and-hydrokinetic-resource-assessment-and-characterization</w:t>
      </w:r>
      <w:r>
        <w:br/>
      </w:r>
    </w:p>
  </w:comment>
  <w:comment w:id="205" w:author="Levi Kilcher" w:date="2017-07-28T18:44:00Z" w:initials="LK">
    <w:p w14:paraId="143E999B" w14:textId="70A64C47" w:rsidR="00A8724E" w:rsidRDefault="00A8724E">
      <w:pPr>
        <w:pStyle w:val="CommentText"/>
      </w:pPr>
      <w:r>
        <w:rPr>
          <w:rStyle w:val="CommentReference"/>
        </w:rPr>
        <w:annotationRef/>
      </w:r>
      <w:r>
        <w:t>I don’t think this says much, other than “there are large areas where the resource is low”. I don’t think that’s how we want to lead off the discussion. I think we want to say something more general like, “less than XX% of viable resource area overlaps with cables in each resource type”.</w:t>
      </w:r>
    </w:p>
  </w:comment>
  <w:comment w:id="209" w:author="Levi Kilcher" w:date="2017-07-28T18:45:00Z" w:initials="LK">
    <w:p w14:paraId="208192BF" w14:textId="25BD7D0D" w:rsidR="00A8724E" w:rsidRDefault="00A8724E">
      <w:pPr>
        <w:pStyle w:val="CommentText"/>
      </w:pPr>
      <w:r>
        <w:rPr>
          <w:rStyle w:val="CommentReference"/>
        </w:rPr>
        <w:annotationRef/>
      </w:r>
      <w:r>
        <w:t xml:space="preserve">Again, I don’t think this is how we want to lead off. I think we need to screen the results by depth/distance from shore. </w:t>
      </w:r>
    </w:p>
  </w:comment>
  <w:comment w:id="221" w:author="Levi Kilcher" w:date="2017-07-28T18:49:00Z" w:initials="LK">
    <w:p w14:paraId="1EFBAB03" w14:textId="17FE2202" w:rsidR="00A8724E" w:rsidRDefault="00A8724E">
      <w:pPr>
        <w:pStyle w:val="CommentText"/>
      </w:pPr>
      <w:ins w:id="222" w:author="Levi Kilcher" w:date="2017-07-28T18:48:00Z">
        <w:r>
          <w:rPr>
            <w:rStyle w:val="CommentReference"/>
          </w:rPr>
          <w:annotationRef/>
        </w:r>
      </w:ins>
      <w:r>
        <w:t>What about other wind-speed classes?</w:t>
      </w:r>
    </w:p>
  </w:comment>
  <w:comment w:id="230" w:author="Levi Kilcher" w:date="2017-07-28T18:56:00Z" w:initials="LK">
    <w:p w14:paraId="60DF4252" w14:textId="2126FD1F" w:rsidR="00A8724E" w:rsidRDefault="00A8724E">
      <w:pPr>
        <w:pStyle w:val="CommentText"/>
      </w:pPr>
      <w:r>
        <w:rPr>
          <w:rStyle w:val="CommentReference"/>
        </w:rPr>
        <w:annotationRef/>
      </w:r>
      <w:r>
        <w:t>Let’s focus on national totals in the ES.</w:t>
      </w:r>
    </w:p>
  </w:comment>
  <w:comment w:id="262" w:author="Levi Kilcher" w:date="2017-07-28T18:57:00Z" w:initials="LK">
    <w:p w14:paraId="4A1FB3AB" w14:textId="6B085F4D" w:rsidR="00A8724E" w:rsidRDefault="00A8724E">
      <w:pPr>
        <w:pStyle w:val="CommentText"/>
      </w:pPr>
      <w:ins w:id="265" w:author="Levi Kilcher" w:date="2017-07-28T18:56:00Z">
        <w:r>
          <w:rPr>
            <w:rStyle w:val="CommentReference"/>
          </w:rPr>
          <w:annotationRef/>
        </w:r>
      </w:ins>
      <w:r>
        <w:t>You can probably grab some text from the original rough-draft NREL put together. I'm pretty sure you have a copy of that, right?</w:t>
      </w:r>
    </w:p>
  </w:comment>
  <w:comment w:id="268" w:author="Levi Kilcher" w:date="2017-07-28T19:53:00Z" w:initials="LK">
    <w:p w14:paraId="22994298" w14:textId="4EE4FD00" w:rsidR="00A8724E" w:rsidRDefault="00A8724E">
      <w:pPr>
        <w:pStyle w:val="CommentText"/>
      </w:pPr>
      <w:r>
        <w:rPr>
          <w:rStyle w:val="CommentReference"/>
        </w:rPr>
        <w:annotationRef/>
      </w:r>
      <w:r>
        <w:t>It seems like more needs to be said here, but I’m not sure what it is yet. Don't spend too much focused time on this for now, but keep this Q in the back of your head as your writing other sections: "what else needs to go in the intro/background section?"</w:t>
      </w:r>
    </w:p>
  </w:comment>
  <w:comment w:id="278" w:author="Levi Kilcher" w:date="2017-07-28T18:59:00Z" w:initials="LK">
    <w:p w14:paraId="5B8DFC5B" w14:textId="2A8F4300" w:rsidR="00A8724E" w:rsidRDefault="00A8724E">
      <w:pPr>
        <w:pStyle w:val="CommentText"/>
      </w:pPr>
      <w:r>
        <w:rPr>
          <w:rStyle w:val="CommentReference"/>
        </w:rPr>
        <w:annotationRef/>
      </w:r>
      <w:r>
        <w:t>We need to be consistent on use of 'subsea' or 'submarine'. Does the Cable industry have a preferred term? What is it?</w:t>
      </w:r>
    </w:p>
  </w:comment>
  <w:comment w:id="279" w:author="Benjamin Best" w:date="2017-08-07T06:54:00Z" w:initials="BB">
    <w:p w14:paraId="55A6F030" w14:textId="3DD7D143" w:rsidR="00A8724E" w:rsidRDefault="00A8724E" w:rsidP="00FC6DFE">
      <w:pPr>
        <w:pStyle w:val="CommentText"/>
      </w:pPr>
      <w:r>
        <w:rPr>
          <w:rStyle w:val="CommentReference"/>
        </w:rPr>
        <w:annotationRef/>
      </w:r>
      <w:r>
        <w:t xml:space="preserve">Seems that “submarine” is most commonly used in US </w:t>
      </w:r>
      <w:proofErr w:type="spellStart"/>
      <w:r>
        <w:t>vs</w:t>
      </w:r>
      <w:proofErr w:type="spellEnd"/>
      <w:r>
        <w:t xml:space="preserve"> “subsea” in UK per: Communications Security, Reliability and Interoperability Council IV. (2014). Protection of Submarine Cables Through Spatial Separation.</w:t>
      </w:r>
    </w:p>
  </w:comment>
  <w:comment w:id="379" w:author="Levi Kilcher" w:date="2017-07-28T19:41:00Z" w:initials="LK">
    <w:p w14:paraId="1E79AC50" w14:textId="0FBBF8E4" w:rsidR="00A8724E" w:rsidRDefault="00A8724E">
      <w:pPr>
        <w:pStyle w:val="CommentText"/>
      </w:pPr>
      <w:r>
        <w:rPr>
          <w:rStyle w:val="CommentReference"/>
        </w:rPr>
        <w:annotationRef/>
      </w:r>
      <w:r>
        <w:t>Does this paragraph belong in the next section (e.g., ‘data and methods’), or as it’s own ‘data’ section?</w:t>
      </w:r>
    </w:p>
  </w:comment>
  <w:comment w:id="384" w:author="Levi Kilcher" w:date="2017-07-28T19:01:00Z" w:initials="LK">
    <w:p w14:paraId="15F6DCB7" w14:textId="1CC36EB9" w:rsidR="00A8724E" w:rsidRDefault="00A8724E">
      <w:pPr>
        <w:pStyle w:val="CommentText"/>
      </w:pPr>
      <w:r>
        <w:rPr>
          <w:rStyle w:val="CommentReference"/>
        </w:rPr>
        <w:annotationRef/>
      </w:r>
      <w:r>
        <w:t xml:space="preserve">We can’t cite this. It’s not a real thing. </w:t>
      </w:r>
    </w:p>
  </w:comment>
  <w:comment w:id="385" w:author="Levi Kilcher" w:date="2017-07-28T19:34:00Z" w:initials="LK">
    <w:p w14:paraId="596B15C9" w14:textId="1E0B600C" w:rsidR="00A8724E" w:rsidRDefault="00A8724E">
      <w:pPr>
        <w:pStyle w:val="CommentText"/>
      </w:pPr>
      <w:r>
        <w:rPr>
          <w:rStyle w:val="CommentReference"/>
        </w:rPr>
        <w:annotationRef/>
      </w:r>
      <w:r>
        <w:t>Need more background here. What is the NASCA guidance? Where is the process of defining this guidance? How was this guidance created?</w:t>
      </w:r>
    </w:p>
  </w:comment>
  <w:comment w:id="392" w:author="Levi Kilcher" w:date="2017-07-28T19:02:00Z" w:initials="LK">
    <w:p w14:paraId="6AB901F4" w14:textId="4F487162" w:rsidR="00A8724E" w:rsidRDefault="00A8724E">
      <w:pPr>
        <w:pStyle w:val="CommentText"/>
      </w:pPr>
      <w:r>
        <w:rPr>
          <w:rStyle w:val="CommentReference"/>
        </w:rPr>
        <w:annotationRef/>
      </w:r>
      <w:r>
        <w:t>Again, we probably want to focus the body of the report on States. Maybe the territories could be an appendix?</w:t>
      </w:r>
    </w:p>
  </w:comment>
  <w:comment w:id="397" w:author="Levi Kilcher" w:date="2017-07-28T19:45:00Z" w:initials="LK">
    <w:p w14:paraId="16D7EE47" w14:textId="0EDEF0BA" w:rsidR="00A8724E" w:rsidRDefault="00A8724E">
      <w:pPr>
        <w:pStyle w:val="CommentText"/>
      </w:pPr>
      <w:r>
        <w:rPr>
          <w:rStyle w:val="CommentReference"/>
        </w:rPr>
        <w:annotationRef/>
      </w:r>
      <w:r>
        <w:t>We’ll need real citations for this.</w:t>
      </w:r>
    </w:p>
  </w:comment>
  <w:comment w:id="402" w:author="Levi Kilcher" w:date="2017-07-28T19:58:00Z" w:initials="LK">
    <w:p w14:paraId="6BC6B5DB" w14:textId="20ECFB6E" w:rsidR="00A8724E" w:rsidRDefault="00A8724E">
      <w:pPr>
        <w:pStyle w:val="CommentText"/>
      </w:pPr>
      <w:ins w:id="406" w:author="Levi Kilcher" w:date="2017-07-28T19:58:00Z">
        <w:r>
          <w:rPr>
            <w:rStyle w:val="CommentReference"/>
          </w:rPr>
          <w:annotationRef/>
        </w:r>
      </w:ins>
      <w:r>
        <w:t xml:space="preserve">Use these names throughout. </w:t>
      </w:r>
    </w:p>
  </w:comment>
  <w:comment w:id="408" w:author="Levi Kilcher" w:date="2017-07-28T19:18:00Z" w:initials="LK">
    <w:p w14:paraId="4A810D58" w14:textId="45FFC126" w:rsidR="00A8724E" w:rsidRDefault="00A8724E">
      <w:pPr>
        <w:pStyle w:val="CommentText"/>
      </w:pPr>
      <w:r>
        <w:rPr>
          <w:rStyle w:val="CommentReference"/>
        </w:rPr>
        <w:annotationRef/>
      </w:r>
      <w:r>
        <w:t>I assume this citation points to the IHO GoM designation?</w:t>
      </w:r>
    </w:p>
  </w:comment>
  <w:comment w:id="410" w:author="Levi Kilcher" w:date="2017-07-28T19:19:00Z" w:initials="LK">
    <w:p w14:paraId="08EFA44F" w14:textId="1BAD7049" w:rsidR="00A8724E" w:rsidRDefault="00A8724E">
      <w:pPr>
        <w:pStyle w:val="CommentText"/>
      </w:pPr>
      <w:r>
        <w:rPr>
          <w:rStyle w:val="CommentReference"/>
        </w:rPr>
        <w:annotationRef/>
      </w:r>
      <w:r>
        <w:t>This seems like a data processing detail. Not sure it’s needed here?</w:t>
      </w:r>
    </w:p>
  </w:comment>
  <w:comment w:id="412" w:author="Levi Kilcher" w:date="2017-08-17T15:46:00Z" w:initials="LK">
    <w:p w14:paraId="158D8673" w14:textId="77777777" w:rsidR="00A8724E" w:rsidRDefault="00A8724E" w:rsidP="00524022">
      <w:pPr>
        <w:pStyle w:val="CommentText"/>
      </w:pPr>
      <w:r>
        <w:rPr>
          <w:rStyle w:val="CommentReference"/>
        </w:rPr>
        <w:annotationRef/>
      </w:r>
      <w:r>
        <w:t>Use citation.</w:t>
      </w:r>
    </w:p>
  </w:comment>
  <w:comment w:id="413" w:author="Levi Kilcher" w:date="2017-07-28T19:16:00Z" w:initials="LK">
    <w:p w14:paraId="2D8C37D0" w14:textId="0397EDC2" w:rsidR="00A8724E" w:rsidRDefault="00A8724E">
      <w:pPr>
        <w:pStyle w:val="CommentText"/>
      </w:pPr>
      <w:r>
        <w:rPr>
          <w:rStyle w:val="CommentReference"/>
        </w:rPr>
        <w:annotationRef/>
      </w:r>
      <w:r>
        <w:t xml:space="preserve">Is the entire gulf really in our EEZ?! I’m not saying it’s not, that’s just news to me! </w:t>
      </w:r>
      <w:r>
        <w:sym w:font="Wingdings" w:char="F04A"/>
      </w:r>
    </w:p>
  </w:comment>
  <w:comment w:id="414" w:author="Levi Kilcher" w:date="2017-07-28T19:46:00Z" w:initials="LK">
    <w:p w14:paraId="18FD6B01" w14:textId="4A4518C1" w:rsidR="00A8724E" w:rsidRDefault="00A8724E">
      <w:pPr>
        <w:pStyle w:val="CommentText"/>
      </w:pPr>
      <w:r>
        <w:rPr>
          <w:rStyle w:val="CommentReference"/>
        </w:rPr>
        <w:annotationRef/>
      </w:r>
      <w:r>
        <w:t>Can we cite this, rather than footnote it?</w:t>
      </w:r>
    </w:p>
  </w:comment>
  <w:comment w:id="415" w:author="Levi Kilcher" w:date="2017-07-28T19:46:00Z" w:initials="LK">
    <w:p w14:paraId="1412983D" w14:textId="13B6B069" w:rsidR="00A8724E" w:rsidRDefault="00A8724E">
      <w:pPr>
        <w:pStyle w:val="CommentText"/>
      </w:pPr>
      <w:r>
        <w:rPr>
          <w:rStyle w:val="CommentReference"/>
        </w:rPr>
        <w:annotationRef/>
      </w:r>
      <w:r>
        <w:t>Need a citation. Ask Walt.</w:t>
      </w:r>
    </w:p>
  </w:comment>
  <w:comment w:id="421" w:author="Levi Kilcher" w:date="2017-07-28T19:48:00Z" w:initials="LK">
    <w:p w14:paraId="5E6DA208" w14:textId="5F397CD9" w:rsidR="00A8724E" w:rsidRDefault="00A8724E">
      <w:pPr>
        <w:pStyle w:val="CommentText"/>
      </w:pPr>
      <w:r>
        <w:rPr>
          <w:rStyle w:val="CommentReference"/>
        </w:rPr>
        <w:annotationRef/>
      </w:r>
      <w:r>
        <w:t>Is ‘infrastructure’ or ‘installation’ a better word here? Facility sounds like ‘building’ to me, which neither cables, nor wave devices are.</w:t>
      </w:r>
    </w:p>
  </w:comment>
  <w:comment w:id="422" w:author="Levi Kilcher" w:date="2017-07-28T19:49:00Z" w:initials="LK">
    <w:p w14:paraId="4FEC2290" w14:textId="426F7264" w:rsidR="00A8724E" w:rsidRDefault="00A8724E">
      <w:pPr>
        <w:pStyle w:val="CommentText"/>
      </w:pPr>
      <w:r>
        <w:rPr>
          <w:rStyle w:val="CommentReference"/>
        </w:rPr>
        <w:annotationRef/>
      </w:r>
      <w:r>
        <w:t xml:space="preserve">Is this to either side of the cable? Clarify this here. Also, probably important to define/use the term ‘setback’. </w:t>
      </w:r>
    </w:p>
  </w:comment>
  <w:comment w:id="423" w:author="Levi Kilcher" w:date="2017-07-28T19:50:00Z" w:initials="LK">
    <w:p w14:paraId="234489F6" w14:textId="7E6A8AA3" w:rsidR="00A8724E" w:rsidRDefault="00A8724E">
      <w:pPr>
        <w:pStyle w:val="CommentText"/>
      </w:pPr>
      <w:r>
        <w:rPr>
          <w:rStyle w:val="CommentReference"/>
        </w:rPr>
        <w:annotationRef/>
      </w:r>
      <w:r>
        <w:t>So the setbacks areas can overlap? That’s probably an important point also.</w:t>
      </w:r>
    </w:p>
  </w:comment>
  <w:comment w:id="424" w:author="Levi Kilcher" w:date="2017-07-28T19:51:00Z" w:initials="LK">
    <w:p w14:paraId="71FCC134" w14:textId="188F067F" w:rsidR="00A8724E" w:rsidRDefault="00A8724E">
      <w:pPr>
        <w:pStyle w:val="CommentText"/>
      </w:pPr>
      <w:r>
        <w:rPr>
          <w:rStyle w:val="CommentReference"/>
        </w:rPr>
        <w:annotationRef/>
      </w:r>
      <w:r>
        <w:t>It might make sense to spell these out in bullets, or in a table, just so that they are easy to find.</w:t>
      </w:r>
    </w:p>
  </w:comment>
  <w:comment w:id="427" w:author="Levi Kilcher" w:date="2017-07-28T19:55:00Z" w:initials="LK">
    <w:p w14:paraId="4F40BE14" w14:textId="6064A473" w:rsidR="00A8724E" w:rsidRDefault="00A8724E">
      <w:pPr>
        <w:pStyle w:val="CommentText"/>
      </w:pPr>
      <w:r>
        <w:rPr>
          <w:rStyle w:val="CommentReference"/>
        </w:rPr>
        <w:annotationRef/>
      </w:r>
      <w:r>
        <w:t>This sounds a bit like ‘code-speak’. Maybe just say that we calculated the 2z and 3z buffers according to the definitions above?</w:t>
      </w:r>
    </w:p>
  </w:comment>
  <w:comment w:id="432" w:author="Levi Kilcher" w:date="2017-07-28T19:56:00Z" w:initials="LK">
    <w:p w14:paraId="2BFAF635" w14:textId="4A0DE5D5" w:rsidR="00A8724E" w:rsidRDefault="00A8724E">
      <w:pPr>
        <w:pStyle w:val="CommentText"/>
      </w:pPr>
      <w:r>
        <w:rPr>
          <w:rStyle w:val="CommentReference"/>
        </w:rPr>
        <w:annotationRef/>
      </w:r>
      <w:r>
        <w:t>More ‘code speak’?</w:t>
      </w:r>
    </w:p>
  </w:comment>
  <w:comment w:id="440" w:author="Levi Kilcher" w:date="2017-08-17T15:41:00Z" w:initials="LK">
    <w:p w14:paraId="757664A2" w14:textId="77777777" w:rsidR="00A8724E" w:rsidRDefault="00A8724E" w:rsidP="00524022">
      <w:pPr>
        <w:pStyle w:val="CommentText"/>
      </w:pPr>
      <w:r>
        <w:rPr>
          <w:rStyle w:val="CommentReference"/>
        </w:rPr>
        <w:annotationRef/>
      </w:r>
      <w:r>
        <w:t>Isn’t this still methods?</w:t>
      </w:r>
    </w:p>
  </w:comment>
  <w:comment w:id="441" w:author="Benjamin Best" w:date="2017-08-17T15:41:00Z" w:initials="BB">
    <w:p w14:paraId="59FF9698" w14:textId="77777777" w:rsidR="00A8724E" w:rsidRDefault="00A8724E" w:rsidP="00524022">
      <w:pPr>
        <w:pStyle w:val="CommentText"/>
      </w:pPr>
      <w:r>
        <w:rPr>
          <w:rStyle w:val="CommentReference"/>
        </w:rPr>
        <w:annotationRef/>
      </w:r>
      <w:r>
        <w:t>Agreed. Moving.</w:t>
      </w:r>
    </w:p>
  </w:comment>
  <w:comment w:id="489" w:author="Levi Kilcher" w:date="2017-07-28T19:56:00Z" w:initials="LK">
    <w:p w14:paraId="449D8EC5" w14:textId="1A5899F5" w:rsidR="00A8724E" w:rsidRDefault="00A8724E">
      <w:pPr>
        <w:pStyle w:val="CommentText"/>
      </w:pPr>
      <w:r>
        <w:rPr>
          <w:rStyle w:val="CommentReference"/>
        </w:rPr>
        <w:annotationRef/>
      </w:r>
      <w:r>
        <w:t>Isn’t this still methods?</w:t>
      </w:r>
    </w:p>
  </w:comment>
  <w:comment w:id="490" w:author="Benjamin Best" w:date="2017-08-17T15:41:00Z" w:initials="BB">
    <w:p w14:paraId="0AC43132" w14:textId="4F5144B6" w:rsidR="00A8724E" w:rsidRDefault="00A8724E">
      <w:pPr>
        <w:pStyle w:val="CommentText"/>
      </w:pPr>
      <w:r>
        <w:rPr>
          <w:rStyle w:val="CommentReference"/>
        </w:rPr>
        <w:annotationRef/>
      </w:r>
      <w:r>
        <w:t>Agreed. Moving.</w:t>
      </w:r>
    </w:p>
  </w:comment>
  <w:comment w:id="491" w:author="Benjamin Best" w:date="2017-08-17T15:45:00Z" w:initials="BB">
    <w:p w14:paraId="183D4CF6" w14:textId="1EA75F47" w:rsidR="00A8724E" w:rsidRDefault="00A8724E">
      <w:pPr>
        <w:pStyle w:val="CommentText"/>
      </w:pPr>
      <w:r>
        <w:rPr>
          <w:rStyle w:val="CommentReference"/>
        </w:rPr>
        <w:annotationRef/>
      </w:r>
      <w:r>
        <w:t>Sure, the portion clipped to the EEZ seems like methods, but the result of applying the depth-varying buffer strikes me as the major result of this work.</w:t>
      </w:r>
    </w:p>
  </w:comment>
  <w:comment w:id="514" w:author="Levi Kilcher" w:date="2017-07-28T19:57:00Z" w:initials="LK">
    <w:p w14:paraId="4872A57A" w14:textId="09961B4E" w:rsidR="00A8724E" w:rsidRDefault="00A8724E">
      <w:pPr>
        <w:pStyle w:val="CommentText"/>
      </w:pPr>
      <w:r>
        <w:rPr>
          <w:rStyle w:val="CommentReference"/>
        </w:rPr>
        <w:annotationRef/>
      </w:r>
      <w:r>
        <w:t>Use citation.</w:t>
      </w:r>
    </w:p>
  </w:comment>
  <w:comment w:id="519" w:author="Levi Kilcher" w:date="2017-07-28T18:46:00Z" w:initials="LK">
    <w:p w14:paraId="71731CFC" w14:textId="740D3EF2" w:rsidR="00A8724E" w:rsidRDefault="00A8724E">
      <w:pPr>
        <w:pStyle w:val="CommentText"/>
      </w:pPr>
      <w:r>
        <w:rPr>
          <w:rStyle w:val="CommentReference"/>
        </w:rPr>
        <w:annotationRef/>
      </w:r>
      <w:r>
        <w:t>This figure is redundant with figure 1.</w:t>
      </w:r>
    </w:p>
  </w:comment>
  <w:comment w:id="520" w:author="Levi Kilcher" w:date="2017-07-28T19:59:00Z" w:initials="LK">
    <w:p w14:paraId="3952E19F" w14:textId="27F110F0" w:rsidR="00A8724E" w:rsidRDefault="00A8724E">
      <w:pPr>
        <w:pStyle w:val="CommentText"/>
      </w:pPr>
      <w:r>
        <w:rPr>
          <w:rStyle w:val="CommentReference"/>
        </w:rPr>
        <w:annotationRef/>
      </w:r>
      <w:r>
        <w:t>This table needs a caption. Explain the bars.</w:t>
      </w:r>
    </w:p>
  </w:comment>
  <w:comment w:id="523" w:author="Levi Kilcher" w:date="2017-07-28T20:02:00Z" w:initials="LK">
    <w:p w14:paraId="26AB3BA6" w14:textId="45277F53" w:rsidR="00A8724E" w:rsidRDefault="00A8724E">
      <w:pPr>
        <w:pStyle w:val="CommentText"/>
      </w:pPr>
      <w:r>
        <w:rPr>
          <w:rStyle w:val="CommentReference"/>
        </w:rPr>
        <w:annotationRef/>
      </w:r>
      <w:r>
        <w:t>These two sentences seem contradictory. In ‘general’, speak less generally. ;) Explain the overlap of each resource in detail. Then, discuss each region, for each resource in detail.</w:t>
      </w:r>
    </w:p>
  </w:comment>
  <w:comment w:id="524" w:author="Levi Kilcher" w:date="2017-07-28T18:47:00Z" w:initials="LK">
    <w:p w14:paraId="3B34C4A6" w14:textId="79405966" w:rsidR="00A8724E" w:rsidRDefault="00A8724E">
      <w:pPr>
        <w:pStyle w:val="CommentText"/>
      </w:pPr>
      <w:r>
        <w:rPr>
          <w:rStyle w:val="CommentReference"/>
        </w:rPr>
        <w:annotationRef/>
      </w:r>
      <w:r>
        <w:t>We need to normalize these somehow so that they all look like the same amount of area.</w:t>
      </w:r>
    </w:p>
  </w:comment>
  <w:comment w:id="527" w:author="Levi Kilcher" w:date="2017-07-28T20:08:00Z" w:initials="LK">
    <w:p w14:paraId="460AAB4A" w14:textId="35C00C2E" w:rsidR="00A8724E" w:rsidRDefault="00A8724E">
      <w:pPr>
        <w:pStyle w:val="CommentText"/>
      </w:pPr>
      <w:r>
        <w:rPr>
          <w:rStyle w:val="CommentReference"/>
        </w:rPr>
        <w:annotationRef/>
      </w:r>
      <w:r>
        <w:t>We definitely need to drop the 0-500 bars here. They’re swamping everything, and they’re meaningless.</w:t>
      </w:r>
    </w:p>
  </w:comment>
  <w:comment w:id="528" w:author="Levi Kilcher" w:date="2017-07-28T20:06:00Z" w:initials="LK">
    <w:p w14:paraId="040513B9" w14:textId="2BA6C9CC" w:rsidR="00A8724E" w:rsidRDefault="00A8724E">
      <w:pPr>
        <w:pStyle w:val="CommentText"/>
      </w:pPr>
      <w:r>
        <w:rPr>
          <w:rStyle w:val="CommentReference"/>
        </w:rPr>
        <w:annotationRef/>
      </w:r>
      <w:r>
        <w:t xml:space="preserve">I think we should drop the low-resource bars (e.g., "0-500”), but let’s discuss that with </w:t>
      </w:r>
      <w:proofErr w:type="spellStart"/>
      <w:r>
        <w:t>Walt+Suzanne</w:t>
      </w:r>
      <w:proofErr w:type="spellEnd"/>
      <w:r>
        <w:t>.</w:t>
      </w:r>
    </w:p>
  </w:comment>
  <w:comment w:id="531" w:author="Levi Kilcher" w:date="2017-07-28T20:04:00Z" w:initials="LK">
    <w:p w14:paraId="7043CA1D" w14:textId="6C422392" w:rsidR="00A8724E" w:rsidRDefault="00A8724E">
      <w:pPr>
        <w:pStyle w:val="CommentText"/>
      </w:pPr>
      <w:r>
        <w:rPr>
          <w:rStyle w:val="CommentReference"/>
        </w:rPr>
        <w:annotationRef/>
      </w:r>
      <w:r>
        <w:t>Caption needed. Why do some regions have many bars, and others only one? Also, it’s ok to use something like “Bars are as in Table 2”.</w:t>
      </w:r>
    </w:p>
  </w:comment>
  <w:comment w:id="545" w:author="Levi Kilcher" w:date="2017-07-28T20:10:00Z" w:initials="LK">
    <w:p w14:paraId="106EAFBE" w14:textId="52386095" w:rsidR="00A8724E" w:rsidRDefault="00A8724E">
      <w:pPr>
        <w:pStyle w:val="CommentText"/>
      </w:pPr>
      <w:r>
        <w:rPr>
          <w:rStyle w:val="CommentReference"/>
        </w:rPr>
        <w:annotationRef/>
      </w:r>
      <w:r>
        <w:t xml:space="preserve">There’s got to be some discussion for each region. Why are the cables where they are? </w:t>
      </w:r>
    </w:p>
  </w:comment>
  <w:comment w:id="546" w:author="Levi Kilcher" w:date="2017-07-28T20:14:00Z" w:initials="LK">
    <w:p w14:paraId="07A094A0" w14:textId="4A768FFB" w:rsidR="00A8724E" w:rsidRDefault="00A8724E">
      <w:pPr>
        <w:pStyle w:val="CommentText"/>
      </w:pPr>
      <w:r>
        <w:rPr>
          <w:rStyle w:val="CommentReference"/>
        </w:rPr>
        <w:annotationRef/>
      </w:r>
      <w:r>
        <w:t>What’s the point of showing this map without some resource data on it? Maybe once there are multiple exclusion layers, it will make sense to overlay them all?</w:t>
      </w:r>
    </w:p>
  </w:comment>
  <w:comment w:id="549" w:author="Levi Kilcher" w:date="2017-07-28T20:12:00Z" w:initials="LK">
    <w:p w14:paraId="2F4450DA" w14:textId="23675D2B" w:rsidR="00A8724E" w:rsidRDefault="00A8724E">
      <w:pPr>
        <w:pStyle w:val="CommentText"/>
      </w:pPr>
      <w:r>
        <w:rPr>
          <w:rStyle w:val="CommentReference"/>
        </w:rPr>
        <w:annotationRef/>
      </w:r>
      <w:r>
        <w:t>I can’t see much here. It might be more worthwhile to zoom in on a few spots where there is good resource (e.g., Cook Inlet, SE Alaska), and an overlap with cables.</w:t>
      </w:r>
    </w:p>
  </w:comment>
  <w:comment w:id="552" w:author="Levi Kilcher" w:date="2017-07-28T20:14:00Z" w:initials="LK">
    <w:p w14:paraId="1AB34729" w14:textId="7D29E111" w:rsidR="00A8724E" w:rsidRDefault="00A8724E">
      <w:pPr>
        <w:pStyle w:val="CommentText"/>
      </w:pPr>
      <w:r>
        <w:rPr>
          <w:rStyle w:val="CommentReference"/>
        </w:rPr>
        <w:annotationRef/>
      </w:r>
      <w:r>
        <w:t>I like this image.</w:t>
      </w:r>
    </w:p>
  </w:comment>
  <w:comment w:id="558" w:author="Levi Kilcher" w:date="2017-07-28T20:14:00Z" w:initials="LK">
    <w:p w14:paraId="57AB9AB6" w14:textId="005A203B" w:rsidR="00A8724E" w:rsidRDefault="00A8724E">
      <w:pPr>
        <w:pStyle w:val="CommentText"/>
      </w:pPr>
      <w:r>
        <w:rPr>
          <w:rStyle w:val="CommentReference"/>
        </w:rPr>
        <w:annotationRef/>
      </w:r>
      <w:r>
        <w:t>Same comment as before: zoom in on relevant spots.</w:t>
      </w:r>
    </w:p>
  </w:comment>
  <w:comment w:id="561" w:author="Levi Kilcher" w:date="2017-07-28T20:15:00Z" w:initials="LK">
    <w:p w14:paraId="5A79F4D0" w14:textId="2A00B9FE" w:rsidR="00A8724E" w:rsidRDefault="00A8724E">
      <w:pPr>
        <w:pStyle w:val="CommentText"/>
      </w:pPr>
      <w:r>
        <w:rPr>
          <w:rStyle w:val="CommentReference"/>
        </w:rPr>
        <w:annotationRef/>
      </w:r>
      <w:r>
        <w:t>This looks good!</w:t>
      </w:r>
    </w:p>
  </w:comment>
  <w:comment w:id="564" w:author="Levi Kilcher" w:date="2017-07-28T20:15:00Z" w:initials="LK">
    <w:p w14:paraId="32CE67A8" w14:textId="37F4581D" w:rsidR="00A8724E" w:rsidRDefault="00A8724E">
      <w:pPr>
        <w:pStyle w:val="CommentText"/>
      </w:pPr>
      <w:r>
        <w:rPr>
          <w:rStyle w:val="CommentReference"/>
        </w:rPr>
        <w:annotationRef/>
      </w:r>
      <w:r>
        <w:t>Need discussion.</w:t>
      </w:r>
    </w:p>
  </w:comment>
  <w:comment w:id="565" w:author="Levi Kilcher" w:date="2017-07-28T20:15:00Z" w:initials="LK">
    <w:p w14:paraId="2FB61445" w14:textId="6476C391" w:rsidR="00A8724E" w:rsidRDefault="00A8724E">
      <w:pPr>
        <w:pStyle w:val="CommentText"/>
      </w:pPr>
      <w:r>
        <w:rPr>
          <w:rStyle w:val="CommentReference"/>
        </w:rPr>
        <w:annotationRef/>
      </w:r>
      <w:r>
        <w:t>This looks good.</w:t>
      </w:r>
    </w:p>
  </w:comment>
  <w:comment w:id="618" w:author="Benjamin Best" w:date="2017-08-07T06:51:00Z" w:initials="BB">
    <w:p w14:paraId="1E2FF17B" w14:textId="26542D89" w:rsidR="00A8724E" w:rsidRDefault="00A8724E">
      <w:pPr>
        <w:pStyle w:val="CommentText"/>
      </w:pPr>
      <w:ins w:id="619" w:author="Benjamin Best" w:date="2017-08-07T06:47:00Z">
        <w:r>
          <w:rPr>
            <w:rStyle w:val="CommentReference"/>
          </w:rPr>
          <w:annotationRef/>
        </w:r>
      </w:ins>
      <w:r>
        <w:t xml:space="preserve">Need to reference more from this key reference, such as bathymetric considerations, viable wind speed classes, and </w:t>
      </w:r>
      <w:r w:rsidRPr="00592597">
        <w:t>wind</w:t>
      </w:r>
      <w:r>
        <w:t xml:space="preserve"> energy resource classification </w:t>
      </w:r>
      <w:r w:rsidRPr="00592597">
        <w:t>framework</w:t>
      </w:r>
      <w:r>
        <w:t>.</w:t>
      </w:r>
    </w:p>
  </w:comment>
  <w:comment w:id="622" w:author="Benjamin Best" w:date="2017-08-07T06:51:00Z" w:initials="BB">
    <w:p w14:paraId="37D00E65" w14:textId="07704694" w:rsidR="00A8724E" w:rsidRDefault="00A8724E">
      <w:pPr>
        <w:pStyle w:val="CommentText"/>
      </w:pPr>
      <w:ins w:id="624" w:author="Benjamin Best" w:date="2017-08-07T06:48:00Z">
        <w:r>
          <w:rPr>
            <w:rStyle w:val="CommentReference"/>
          </w:rPr>
          <w:annotationRef/>
        </w:r>
      </w:ins>
      <w:r>
        <w:t>Need to reference for national context.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A8724E" w:rsidRDefault="00A8724E">
      <w:pPr>
        <w:spacing w:after="0"/>
      </w:pPr>
      <w:r>
        <w:separator/>
      </w:r>
    </w:p>
  </w:endnote>
  <w:endnote w:type="continuationSeparator" w:id="0">
    <w:p w14:paraId="2184224D" w14:textId="77777777" w:rsidR="00A8724E" w:rsidRDefault="00A872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A8724E" w:rsidRDefault="00A8724E">
      <w:r>
        <w:separator/>
      </w:r>
    </w:p>
  </w:footnote>
  <w:footnote w:type="continuationSeparator" w:id="0">
    <w:p w14:paraId="4E75C052" w14:textId="77777777" w:rsidR="00A8724E" w:rsidRDefault="00A8724E">
      <w:r>
        <w:continuationSeparator/>
      </w:r>
    </w:p>
  </w:footnote>
  <w:footnote w:id="1">
    <w:p w14:paraId="0BDCF889" w14:textId="77777777" w:rsidR="00A8724E" w:rsidRDefault="00A8724E" w:rsidP="00DE28DB">
      <w:pPr>
        <w:pStyle w:val="FootnoteText"/>
        <w:rPr>
          <w:ins w:id="201" w:author="Benjamin Best" w:date="2017-08-07T06:56:00Z"/>
        </w:rPr>
      </w:pPr>
      <w:ins w:id="202" w:author="Benjamin Best" w:date="2017-08-07T06:56:00Z">
        <w:r>
          <w:rPr>
            <w:rStyle w:val="FootnoteReference"/>
          </w:rPr>
          <w:footnoteRef/>
        </w:r>
        <w:r>
          <w:t xml:space="preserve"> NREL Wind Prospector: </w:t>
        </w:r>
        <w:r>
          <w:fldChar w:fldCharType="begin"/>
        </w:r>
        <w:r>
          <w:instrText xml:space="preserve"> HYPERLINK "https://maps.nrel.gov/wind-prospector/" \h </w:instrText>
        </w:r>
        <w:r>
          <w:fldChar w:fldCharType="separate"/>
        </w:r>
        <w:r>
          <w:rPr>
            <w:rStyle w:val="Hyperlink"/>
          </w:rPr>
          <w:t>https://maps.nrel.gov/wind-prospector/</w:t>
        </w:r>
        <w:r>
          <w:rPr>
            <w:rStyle w:val="Hyperlink"/>
          </w:rPr>
          <w:fldChar w:fldCharType="end"/>
        </w:r>
      </w:ins>
    </w:p>
  </w:footnote>
  <w:footnote w:id="2">
    <w:p w14:paraId="373748C2" w14:textId="77777777" w:rsidR="00A8724E" w:rsidRDefault="00A8724E" w:rsidP="00DE28DB">
      <w:pPr>
        <w:pStyle w:val="FootnoteText"/>
        <w:rPr>
          <w:ins w:id="203" w:author="Benjamin Best" w:date="2017-08-07T06:56:00Z"/>
        </w:rPr>
      </w:pPr>
      <w:ins w:id="204" w:author="Benjamin Best" w:date="2017-08-07T06:56:00Z">
        <w:r>
          <w:rPr>
            <w:rStyle w:val="FootnoteReference"/>
          </w:rPr>
          <w:footnoteRef/>
        </w:r>
        <w:r>
          <w:t xml:space="preserve"> NREL MHK Atlas: </w:t>
        </w:r>
        <w:r>
          <w:fldChar w:fldCharType="begin"/>
        </w:r>
        <w:r>
          <w:instrText xml:space="preserve"> HYPERLINK "https://maps.nrel.gov/mhk-atlas" \h </w:instrText>
        </w:r>
        <w:r>
          <w:fldChar w:fldCharType="separate"/>
        </w:r>
        <w:r>
          <w:rPr>
            <w:rStyle w:val="Hyperlink"/>
          </w:rPr>
          <w:t>https://maps.nrel.gov/mhk-atlas</w:t>
        </w:r>
        <w:r>
          <w:rPr>
            <w:rStyle w:val="Hyperlink"/>
          </w:rPr>
          <w:fldChar w:fldCharType="end"/>
        </w:r>
      </w:ins>
    </w:p>
  </w:footnote>
  <w:footnote w:id="3">
    <w:p w14:paraId="26675058" w14:textId="77777777" w:rsidR="00A8724E" w:rsidRDefault="00A8724E">
      <w:pPr>
        <w:pStyle w:val="FootnoteText"/>
      </w:pPr>
      <w:r>
        <w:rPr>
          <w:rStyle w:val="FootnoteReference"/>
        </w:rPr>
        <w:footnoteRef/>
      </w:r>
      <w:r>
        <w:t xml:space="preserve"> North American Submarine Cable Association (NASCA): </w:t>
      </w:r>
      <w:hyperlink r:id="rId1">
        <w:r>
          <w:rPr>
            <w:rStyle w:val="Hyperlink"/>
          </w:rPr>
          <w:t>https://www.n-a-s-c-a.org</w:t>
        </w:r>
      </w:hyperlink>
    </w:p>
  </w:footnote>
  <w:footnote w:id="4">
    <w:p w14:paraId="64820CEB" w14:textId="77777777" w:rsidR="00A8724E" w:rsidRDefault="00A8724E">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https://coast.noaa.gov/dataservices/Metadata/TransformMetadata?u=https://coast.noaa.gov/data/Documents/Metadata/harvest/MarineCadastre/NOAAChartedSubmarineCables.xml&amp;f=html</w:t>
        </w:r>
      </w:hyperlink>
    </w:p>
  </w:footnote>
  <w:footnote w:id="5">
    <w:p w14:paraId="6C36821D" w14:textId="77777777" w:rsidR="00A8724E" w:rsidRDefault="00A8724E">
      <w:pPr>
        <w:pStyle w:val="FootnoteText"/>
      </w:pPr>
      <w:r>
        <w:rPr>
          <w:rStyle w:val="FootnoteReference"/>
        </w:rPr>
        <w:footnoteRef/>
      </w:r>
      <w:r>
        <w:t xml:space="preserve"> GEBCO_2014 Grid, version 20150318, www.gebco.net</w:t>
      </w:r>
    </w:p>
  </w:footnote>
  <w:footnote w:id="6">
    <w:p w14:paraId="022A7E36" w14:textId="77777777" w:rsidR="00A8724E" w:rsidRDefault="00A8724E">
      <w:pPr>
        <w:pStyle w:val="FootnoteText"/>
      </w:pPr>
      <w:r>
        <w:rPr>
          <w:rStyle w:val="FootnoteReference"/>
        </w:rPr>
        <w:footnoteRef/>
      </w:r>
      <w:r>
        <w:t xml:space="preserve"> NREL Wind Prospector: </w:t>
      </w:r>
      <w:hyperlink r:id="rId3">
        <w:r>
          <w:rPr>
            <w:rStyle w:val="Hyperlink"/>
          </w:rPr>
          <w:t>https://maps.nrel.gov/wind-prospector/</w:t>
        </w:r>
      </w:hyperlink>
    </w:p>
  </w:footnote>
  <w:footnote w:id="7">
    <w:p w14:paraId="333891D8" w14:textId="77777777" w:rsidR="00A8724E" w:rsidRDefault="00A8724E">
      <w:pPr>
        <w:pStyle w:val="FootnoteText"/>
      </w:pPr>
      <w:r>
        <w:rPr>
          <w:rStyle w:val="FootnoteReference"/>
        </w:rPr>
        <w:footnoteRef/>
      </w:r>
      <w:r>
        <w:t xml:space="preserve"> NREL MHK Atlas: </w:t>
      </w:r>
      <w:hyperlink r:id="rId4">
        <w:r>
          <w:rPr>
            <w:rStyle w:val="Hyperlink"/>
          </w:rPr>
          <w:t>https://maps.nrel.gov/mhk-atlas</w:t>
        </w:r>
      </w:hyperlink>
    </w:p>
  </w:footnote>
  <w:footnote w:id="8">
    <w:p w14:paraId="1C3FD61A" w14:textId="77777777" w:rsidR="00A8724E" w:rsidRDefault="00A8724E">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9">
    <w:p w14:paraId="58056AA0" w14:textId="77777777" w:rsidR="00A8724E" w:rsidRDefault="00A8724E">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5BF2B9E"/>
    <w:multiLevelType w:val="hybridMultilevel"/>
    <w:tmpl w:val="EE88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FD010F"/>
    <w:multiLevelType w:val="hybridMultilevel"/>
    <w:tmpl w:val="B1A46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42C6"/>
    <w:multiLevelType w:val="hybridMultilevel"/>
    <w:tmpl w:val="B2F4A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000A50"/>
    <w:multiLevelType w:val="hybridMultilevel"/>
    <w:tmpl w:val="AD36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94D88"/>
    <w:multiLevelType w:val="hybridMultilevel"/>
    <w:tmpl w:val="37D2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47693B8C"/>
    <w:multiLevelType w:val="hybridMultilevel"/>
    <w:tmpl w:val="36B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6F6410"/>
    <w:multiLevelType w:val="hybridMultilevel"/>
    <w:tmpl w:val="3182B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4F1263"/>
    <w:multiLevelType w:val="hybridMultilevel"/>
    <w:tmpl w:val="27AC6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0"/>
  </w:num>
  <w:num w:numId="5">
    <w:abstractNumId w:val="0"/>
  </w:num>
  <w:num w:numId="6">
    <w:abstractNumId w:val="6"/>
  </w:num>
  <w:num w:numId="7">
    <w:abstractNumId w:val="2"/>
  </w:num>
  <w:num w:numId="8">
    <w:abstractNumId w:val="10"/>
  </w:num>
  <w:num w:numId="9">
    <w:abstractNumId w:val="4"/>
  </w:num>
  <w:num w:numId="10">
    <w:abstractNumId w:val="3"/>
  </w:num>
  <w:num w:numId="11">
    <w:abstractNumId w:val="8"/>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7"/>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A0522"/>
    <w:rsid w:val="000B37BB"/>
    <w:rsid w:val="00104FB4"/>
    <w:rsid w:val="0013336E"/>
    <w:rsid w:val="001C5325"/>
    <w:rsid w:val="001E1D70"/>
    <w:rsid w:val="00235BA9"/>
    <w:rsid w:val="002801B0"/>
    <w:rsid w:val="00285FFB"/>
    <w:rsid w:val="0034128C"/>
    <w:rsid w:val="0034235E"/>
    <w:rsid w:val="003804F3"/>
    <w:rsid w:val="00394EE4"/>
    <w:rsid w:val="0042760D"/>
    <w:rsid w:val="00462202"/>
    <w:rsid w:val="004D5B3C"/>
    <w:rsid w:val="004E29B3"/>
    <w:rsid w:val="00524022"/>
    <w:rsid w:val="00590D07"/>
    <w:rsid w:val="00592597"/>
    <w:rsid w:val="005E33CB"/>
    <w:rsid w:val="005F318F"/>
    <w:rsid w:val="00647145"/>
    <w:rsid w:val="006802F5"/>
    <w:rsid w:val="007076BE"/>
    <w:rsid w:val="00755FC0"/>
    <w:rsid w:val="00784D58"/>
    <w:rsid w:val="007C22A2"/>
    <w:rsid w:val="008D6863"/>
    <w:rsid w:val="008E7AA1"/>
    <w:rsid w:val="00964CEA"/>
    <w:rsid w:val="009A15A3"/>
    <w:rsid w:val="00A3241F"/>
    <w:rsid w:val="00A703C3"/>
    <w:rsid w:val="00A8724E"/>
    <w:rsid w:val="00B01074"/>
    <w:rsid w:val="00B033BD"/>
    <w:rsid w:val="00B36C25"/>
    <w:rsid w:val="00B536FC"/>
    <w:rsid w:val="00B66C27"/>
    <w:rsid w:val="00B767D1"/>
    <w:rsid w:val="00B86B75"/>
    <w:rsid w:val="00BB7ED5"/>
    <w:rsid w:val="00BC1917"/>
    <w:rsid w:val="00BC48D5"/>
    <w:rsid w:val="00C31D96"/>
    <w:rsid w:val="00C36279"/>
    <w:rsid w:val="00C36465"/>
    <w:rsid w:val="00C41BC1"/>
    <w:rsid w:val="00C50094"/>
    <w:rsid w:val="00C80AC9"/>
    <w:rsid w:val="00C865F2"/>
    <w:rsid w:val="00CC0612"/>
    <w:rsid w:val="00CD26E3"/>
    <w:rsid w:val="00D2433F"/>
    <w:rsid w:val="00DE28DB"/>
    <w:rsid w:val="00DE3973"/>
    <w:rsid w:val="00E315A3"/>
    <w:rsid w:val="00E37BDC"/>
    <w:rsid w:val="00E61EC1"/>
    <w:rsid w:val="00ED05EF"/>
    <w:rsid w:val="00F07587"/>
    <w:rsid w:val="00F25134"/>
    <w:rsid w:val="00F56A2A"/>
    <w:rsid w:val="00F72519"/>
    <w:rsid w:val="00F772FD"/>
    <w:rsid w:val="00F85588"/>
    <w:rsid w:val="00FC6DF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 w:type="paragraph" w:styleId="ListParagraph">
    <w:name w:val="List Paragraph"/>
    <w:basedOn w:val="Normal"/>
    <w:rsid w:val="00A703C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 w:type="paragraph" w:styleId="ListParagraph">
    <w:name w:val="List Paragraph"/>
    <w:basedOn w:val="Normal"/>
    <w:rsid w:val="00A703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476389">
      <w:bodyDiv w:val="1"/>
      <w:marLeft w:val="0"/>
      <w:marRight w:val="0"/>
      <w:marTop w:val="0"/>
      <w:marBottom w:val="0"/>
      <w:divBdr>
        <w:top w:val="none" w:sz="0" w:space="0" w:color="auto"/>
        <w:left w:val="none" w:sz="0" w:space="0" w:color="auto"/>
        <w:bottom w:val="none" w:sz="0" w:space="0" w:color="auto"/>
        <w:right w:val="none" w:sz="0" w:space="0" w:color="auto"/>
      </w:divBdr>
      <w:divsChild>
        <w:div w:id="24331906">
          <w:marLeft w:val="0"/>
          <w:marRight w:val="0"/>
          <w:marTop w:val="0"/>
          <w:marBottom w:val="0"/>
          <w:divBdr>
            <w:top w:val="none" w:sz="0" w:space="0" w:color="auto"/>
            <w:left w:val="none" w:sz="0" w:space="0" w:color="auto"/>
            <w:bottom w:val="none" w:sz="0" w:space="0" w:color="auto"/>
            <w:right w:val="none" w:sz="0" w:space="0" w:color="auto"/>
          </w:divBdr>
          <w:divsChild>
            <w:div w:id="1495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285">
      <w:bodyDiv w:val="1"/>
      <w:marLeft w:val="0"/>
      <w:marRight w:val="0"/>
      <w:marTop w:val="0"/>
      <w:marBottom w:val="0"/>
      <w:divBdr>
        <w:top w:val="none" w:sz="0" w:space="0" w:color="auto"/>
        <w:left w:val="none" w:sz="0" w:space="0" w:color="auto"/>
        <w:bottom w:val="none" w:sz="0" w:space="0" w:color="auto"/>
        <w:right w:val="none" w:sz="0" w:space="0" w:color="auto"/>
      </w:divBdr>
      <w:divsChild>
        <w:div w:id="1051734751">
          <w:marLeft w:val="0"/>
          <w:marRight w:val="0"/>
          <w:marTop w:val="0"/>
          <w:marBottom w:val="0"/>
          <w:divBdr>
            <w:top w:val="none" w:sz="0" w:space="0" w:color="auto"/>
            <w:left w:val="none" w:sz="0" w:space="0" w:color="auto"/>
            <w:bottom w:val="none" w:sz="0" w:space="0" w:color="auto"/>
            <w:right w:val="none" w:sz="0" w:space="0" w:color="auto"/>
          </w:divBdr>
          <w:divsChild>
            <w:div w:id="5576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597">
      <w:bodyDiv w:val="1"/>
      <w:marLeft w:val="0"/>
      <w:marRight w:val="0"/>
      <w:marTop w:val="0"/>
      <w:marBottom w:val="0"/>
      <w:divBdr>
        <w:top w:val="none" w:sz="0" w:space="0" w:color="auto"/>
        <w:left w:val="none" w:sz="0" w:space="0" w:color="auto"/>
        <w:bottom w:val="none" w:sz="0" w:space="0" w:color="auto"/>
        <w:right w:val="none" w:sz="0" w:space="0" w:color="auto"/>
      </w:divBdr>
      <w:divsChild>
        <w:div w:id="289169784">
          <w:marLeft w:val="0"/>
          <w:marRight w:val="0"/>
          <w:marTop w:val="0"/>
          <w:marBottom w:val="0"/>
          <w:divBdr>
            <w:top w:val="none" w:sz="0" w:space="0" w:color="auto"/>
            <w:left w:val="none" w:sz="0" w:space="0" w:color="auto"/>
            <w:bottom w:val="none" w:sz="0" w:space="0" w:color="auto"/>
            <w:right w:val="none" w:sz="0" w:space="0" w:color="auto"/>
          </w:divBdr>
          <w:divsChild>
            <w:div w:id="1355108335">
              <w:marLeft w:val="0"/>
              <w:marRight w:val="0"/>
              <w:marTop w:val="0"/>
              <w:marBottom w:val="0"/>
              <w:divBdr>
                <w:top w:val="none" w:sz="0" w:space="0" w:color="auto"/>
                <w:left w:val="none" w:sz="0" w:space="0" w:color="auto"/>
                <w:bottom w:val="none" w:sz="0" w:space="0" w:color="auto"/>
                <w:right w:val="none" w:sz="0" w:space="0" w:color="auto"/>
              </w:divBdr>
            </w:div>
            <w:div w:id="7675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202">
      <w:bodyDiv w:val="1"/>
      <w:marLeft w:val="0"/>
      <w:marRight w:val="0"/>
      <w:marTop w:val="0"/>
      <w:marBottom w:val="0"/>
      <w:divBdr>
        <w:top w:val="none" w:sz="0" w:space="0" w:color="auto"/>
        <w:left w:val="none" w:sz="0" w:space="0" w:color="auto"/>
        <w:bottom w:val="none" w:sz="0" w:space="0" w:color="auto"/>
        <w:right w:val="none" w:sz="0" w:space="0" w:color="auto"/>
      </w:divBdr>
    </w:div>
    <w:div w:id="1928080056">
      <w:bodyDiv w:val="1"/>
      <w:marLeft w:val="0"/>
      <w:marRight w:val="0"/>
      <w:marTop w:val="0"/>
      <w:marBottom w:val="0"/>
      <w:divBdr>
        <w:top w:val="none" w:sz="0" w:space="0" w:color="auto"/>
        <w:left w:val="none" w:sz="0" w:space="0" w:color="auto"/>
        <w:bottom w:val="none" w:sz="0" w:space="0" w:color="auto"/>
        <w:right w:val="none" w:sz="0" w:space="0" w:color="auto"/>
      </w:divBdr>
    </w:div>
    <w:div w:id="20209342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s://tethys.pnnl.gov/sites/default/files/publications/Beiter-et-al-2017-NETL.pdf" TargetMode="External"/><Relationship Id="rId54" Type="http://schemas.openxmlformats.org/officeDocument/2006/relationships/hyperlink" Target="http://transition.fcc.gov/pshs/advisory/csric4/CSRIC_IV_WG8_Report1_3Dec2014.pdf" TargetMode="External"/><Relationship Id="rId55" Type="http://schemas.openxmlformats.org/officeDocument/2006/relationships/hyperlink" Target="http://www.marineregions.org/" TargetMode="External"/><Relationship Id="rId56" Type="http://schemas.openxmlformats.org/officeDocument/2006/relationships/hyperlink" Target="https://www.osti.gov/scitech/servlets/purl/1219367" TargetMode="External"/><Relationship Id="rId57" Type="http://schemas.openxmlformats.org/officeDocument/2006/relationships/hyperlink" Target="http://www.osti.gov/scitech/servlets/purl/1060943" TargetMode="External"/><Relationship Id="rId58" Type="http://schemas.openxmlformats.org/officeDocument/2006/relationships/hyperlink" Target="http://www.sciencedirect.com/science/article/pii/S1364032116308164" TargetMode="External"/><Relationship Id="rId59" Type="http://schemas.openxmlformats.org/officeDocument/2006/relationships/hyperlink" Target="http://www.sciencedirect.com/science/article/pii/S1364032115016676"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www.marineregions.org/"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1078</TotalTime>
  <Pages>51</Pages>
  <Words>4474</Words>
  <Characters>25508</Characters>
  <Application>Microsoft Macintosh Word</Application>
  <DocSecurity>0</DocSecurity>
  <Lines>212</Lines>
  <Paragraphs>59</Paragraphs>
  <ScaleCrop>false</ScaleCrop>
  <Company>UCSB</Company>
  <LinksUpToDate>false</LinksUpToDate>
  <CharactersWithSpaces>29923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subject/>
  <dc:creator>Benjamin D. Best 1; Levi F. Kilcher 2</dc:creator>
  <cp:keywords/>
  <dc:description/>
  <cp:lastModifiedBy>Benjamin Best</cp:lastModifiedBy>
  <cp:revision>12</cp:revision>
  <dcterms:created xsi:type="dcterms:W3CDTF">2017-07-31T17:14:00Z</dcterms:created>
  <dcterms:modified xsi:type="dcterms:W3CDTF">2017-10-01T03:01:00Z</dcterms:modified>
</cp:coreProperties>
</file>