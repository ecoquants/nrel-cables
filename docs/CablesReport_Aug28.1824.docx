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4F788" w14:textId="77777777" w:rsidR="00DE3973" w:rsidRDefault="00B767D1">
      <w:pPr>
        <w:pStyle w:val="Title"/>
      </w:pPr>
      <w:r>
        <w:t>Submarine Cable Analysis for US Marine Renewable Energy Development</w:t>
      </w:r>
    </w:p>
    <w:p w14:paraId="13F8F713" w14:textId="77777777" w:rsidR="00DE3973" w:rsidRDefault="00B767D1">
      <w:pPr>
        <w:pStyle w:val="Author"/>
      </w:pPr>
      <w:r>
        <w:t xml:space="preserve">Benjamin D. Best </w:t>
      </w:r>
      <w:r>
        <w:rPr>
          <w:vertAlign w:val="superscript"/>
        </w:rPr>
        <w:t>1</w:t>
      </w:r>
    </w:p>
    <w:p w14:paraId="512B3F23" w14:textId="77777777" w:rsidR="00DE3973" w:rsidRDefault="00B767D1">
      <w:pPr>
        <w:pStyle w:val="Author"/>
      </w:pPr>
      <w:r>
        <w:t xml:space="preserve">Levi F. Kilcher </w:t>
      </w:r>
      <w:r>
        <w:rPr>
          <w:vertAlign w:val="superscript"/>
        </w:rPr>
        <w:t>2</w:t>
      </w:r>
    </w:p>
    <w:p w14:paraId="0321F424" w14:textId="77777777" w:rsidR="00DE3973" w:rsidRDefault="00B767D1">
      <w:pPr>
        <w:pStyle w:val="Date"/>
      </w:pPr>
      <w:r>
        <w:t>2017-07-26</w:t>
      </w:r>
      <w:r>
        <w:br/>
      </w:r>
      <w:r>
        <w:rPr>
          <w:vertAlign w:val="superscript"/>
        </w:rPr>
        <w:t>1</w:t>
      </w:r>
      <w:r>
        <w:t>: EcoQuants, Santa Barbara, CA</w:t>
      </w:r>
      <w:r>
        <w:br/>
      </w:r>
      <w:r>
        <w:rPr>
          <w:vertAlign w:val="superscript"/>
        </w:rPr>
        <w:t>2</w:t>
      </w:r>
      <w:r>
        <w:t xml:space="preserve">: National Renewable Energy Lab, Golden, CO </w:t>
      </w:r>
    </w:p>
    <w:sdt>
      <w:sdtPr>
        <w:rPr>
          <w:rFonts w:asciiTheme="minorHAnsi" w:eastAsiaTheme="minorHAnsi" w:hAnsiTheme="minorHAnsi" w:cstheme="minorBidi"/>
          <w:color w:val="auto"/>
          <w:sz w:val="24"/>
          <w:szCs w:val="24"/>
        </w:rPr>
        <w:id w:val="1100692712"/>
        <w:docPartObj>
          <w:docPartGallery w:val="Table of Contents"/>
          <w:docPartUnique/>
        </w:docPartObj>
      </w:sdtPr>
      <w:sdtContent>
        <w:p w14:paraId="489FB510" w14:textId="77777777" w:rsidR="00DE3973" w:rsidRDefault="00B767D1">
          <w:pPr>
            <w:pStyle w:val="TOCHeading"/>
          </w:pPr>
          <w:r>
            <w:t>Table of Contents</w:t>
          </w:r>
        </w:p>
        <w:p w14:paraId="31F1F232" w14:textId="77777777" w:rsidR="00B767D1" w:rsidRDefault="00B767D1">
          <w:pPr>
            <w:pStyle w:val="TOC1"/>
            <w:tabs>
              <w:tab w:val="right" w:leader="dot" w:pos="8630"/>
            </w:tabs>
            <w:rPr>
              <w:noProof/>
            </w:rPr>
          </w:pPr>
          <w:r>
            <w:fldChar w:fldCharType="begin"/>
          </w:r>
          <w:r>
            <w:instrText>TOC \o "1-4" \h \z \u</w:instrText>
          </w:r>
          <w:r>
            <w:fldChar w:fldCharType="separate"/>
          </w:r>
          <w:r>
            <w:rPr>
              <w:noProof/>
            </w:rPr>
            <w:t>Executive Summary</w:t>
          </w:r>
          <w:r>
            <w:rPr>
              <w:noProof/>
            </w:rPr>
            <w:tab/>
          </w:r>
          <w:r>
            <w:rPr>
              <w:noProof/>
            </w:rPr>
            <w:fldChar w:fldCharType="begin"/>
          </w:r>
          <w:r>
            <w:rPr>
              <w:noProof/>
            </w:rPr>
            <w:instrText xml:space="preserve"> PAGEREF _Toc362686267 \h </w:instrText>
          </w:r>
          <w:r>
            <w:rPr>
              <w:noProof/>
            </w:rPr>
          </w:r>
          <w:r>
            <w:rPr>
              <w:noProof/>
            </w:rPr>
            <w:fldChar w:fldCharType="separate"/>
          </w:r>
          <w:r>
            <w:rPr>
              <w:noProof/>
            </w:rPr>
            <w:t>2</w:t>
          </w:r>
          <w:r>
            <w:rPr>
              <w:noProof/>
            </w:rPr>
            <w:fldChar w:fldCharType="end"/>
          </w:r>
        </w:p>
        <w:p w14:paraId="29E5284E" w14:textId="77777777" w:rsidR="00B767D1" w:rsidRDefault="00B767D1">
          <w:pPr>
            <w:pStyle w:val="TOC1"/>
            <w:tabs>
              <w:tab w:val="right" w:leader="dot" w:pos="8630"/>
            </w:tabs>
            <w:rPr>
              <w:noProof/>
            </w:rPr>
          </w:pPr>
          <w:r>
            <w:rPr>
              <w:noProof/>
            </w:rPr>
            <w:t>Background</w:t>
          </w:r>
          <w:r>
            <w:rPr>
              <w:noProof/>
            </w:rPr>
            <w:tab/>
          </w:r>
          <w:r>
            <w:rPr>
              <w:noProof/>
            </w:rPr>
            <w:fldChar w:fldCharType="begin"/>
          </w:r>
          <w:r>
            <w:rPr>
              <w:noProof/>
            </w:rPr>
            <w:instrText xml:space="preserve"> PAGEREF _Toc362686268 \h </w:instrText>
          </w:r>
          <w:r>
            <w:rPr>
              <w:noProof/>
            </w:rPr>
          </w:r>
          <w:r>
            <w:rPr>
              <w:noProof/>
            </w:rPr>
            <w:fldChar w:fldCharType="separate"/>
          </w:r>
          <w:r>
            <w:rPr>
              <w:noProof/>
            </w:rPr>
            <w:t>3</w:t>
          </w:r>
          <w:r>
            <w:rPr>
              <w:noProof/>
            </w:rPr>
            <w:fldChar w:fldCharType="end"/>
          </w:r>
        </w:p>
        <w:p w14:paraId="5747FE65" w14:textId="77777777" w:rsidR="00B767D1" w:rsidRDefault="00B767D1">
          <w:pPr>
            <w:pStyle w:val="TOC1"/>
            <w:tabs>
              <w:tab w:val="right" w:leader="dot" w:pos="8630"/>
            </w:tabs>
            <w:rPr>
              <w:noProof/>
            </w:rPr>
          </w:pPr>
          <w:r>
            <w:rPr>
              <w:noProof/>
            </w:rPr>
            <w:t>Methods</w:t>
          </w:r>
          <w:r>
            <w:rPr>
              <w:noProof/>
            </w:rPr>
            <w:tab/>
          </w:r>
          <w:r>
            <w:rPr>
              <w:noProof/>
            </w:rPr>
            <w:fldChar w:fldCharType="begin"/>
          </w:r>
          <w:r>
            <w:rPr>
              <w:noProof/>
            </w:rPr>
            <w:instrText xml:space="preserve"> PAGEREF _Toc362686269 \h </w:instrText>
          </w:r>
          <w:r>
            <w:rPr>
              <w:noProof/>
            </w:rPr>
          </w:r>
          <w:r>
            <w:rPr>
              <w:noProof/>
            </w:rPr>
            <w:fldChar w:fldCharType="separate"/>
          </w:r>
          <w:r>
            <w:rPr>
              <w:noProof/>
            </w:rPr>
            <w:t>4</w:t>
          </w:r>
          <w:r>
            <w:rPr>
              <w:noProof/>
            </w:rPr>
            <w:fldChar w:fldCharType="end"/>
          </w:r>
        </w:p>
        <w:p w14:paraId="7FF73C28" w14:textId="77777777" w:rsidR="00B767D1" w:rsidRDefault="00B767D1">
          <w:pPr>
            <w:pStyle w:val="TOC2"/>
            <w:tabs>
              <w:tab w:val="right" w:leader="dot" w:pos="8630"/>
            </w:tabs>
            <w:rPr>
              <w:noProof/>
            </w:rPr>
          </w:pPr>
          <w:r>
            <w:rPr>
              <w:noProof/>
            </w:rPr>
            <w:t>Study Area, Submarine Cables, Depth and Energy Data</w:t>
          </w:r>
          <w:r>
            <w:rPr>
              <w:noProof/>
            </w:rPr>
            <w:tab/>
          </w:r>
          <w:r>
            <w:rPr>
              <w:noProof/>
            </w:rPr>
            <w:fldChar w:fldCharType="begin"/>
          </w:r>
          <w:r>
            <w:rPr>
              <w:noProof/>
            </w:rPr>
            <w:instrText xml:space="preserve"> PAGEREF _Toc362686270 \h </w:instrText>
          </w:r>
          <w:r>
            <w:rPr>
              <w:noProof/>
            </w:rPr>
          </w:r>
          <w:r>
            <w:rPr>
              <w:noProof/>
            </w:rPr>
            <w:fldChar w:fldCharType="separate"/>
          </w:r>
          <w:r>
            <w:rPr>
              <w:noProof/>
            </w:rPr>
            <w:t>4</w:t>
          </w:r>
          <w:r>
            <w:rPr>
              <w:noProof/>
            </w:rPr>
            <w:fldChar w:fldCharType="end"/>
          </w:r>
        </w:p>
        <w:p w14:paraId="4ACBD812" w14:textId="77777777" w:rsidR="00B767D1" w:rsidRDefault="00B767D1">
          <w:pPr>
            <w:pStyle w:val="TOC2"/>
            <w:tabs>
              <w:tab w:val="right" w:leader="dot" w:pos="8630"/>
            </w:tabs>
            <w:rPr>
              <w:noProof/>
            </w:rPr>
          </w:pPr>
          <w:r>
            <w:rPr>
              <w:noProof/>
            </w:rPr>
            <w:t>Submarine Cable Avoidance Zones</w:t>
          </w:r>
          <w:r>
            <w:rPr>
              <w:noProof/>
            </w:rPr>
            <w:tab/>
          </w:r>
          <w:r>
            <w:rPr>
              <w:noProof/>
            </w:rPr>
            <w:fldChar w:fldCharType="begin"/>
          </w:r>
          <w:r>
            <w:rPr>
              <w:noProof/>
            </w:rPr>
            <w:instrText xml:space="preserve"> PAGEREF _Toc362686271 \h </w:instrText>
          </w:r>
          <w:r>
            <w:rPr>
              <w:noProof/>
            </w:rPr>
          </w:r>
          <w:r>
            <w:rPr>
              <w:noProof/>
            </w:rPr>
            <w:fldChar w:fldCharType="separate"/>
          </w:r>
          <w:r>
            <w:rPr>
              <w:noProof/>
            </w:rPr>
            <w:t>6</w:t>
          </w:r>
          <w:r>
            <w:rPr>
              <w:noProof/>
            </w:rPr>
            <w:fldChar w:fldCharType="end"/>
          </w:r>
        </w:p>
        <w:p w14:paraId="092D0907" w14:textId="77777777" w:rsidR="00B767D1" w:rsidRDefault="00B767D1">
          <w:pPr>
            <w:pStyle w:val="TOC2"/>
            <w:tabs>
              <w:tab w:val="right" w:leader="dot" w:pos="8630"/>
            </w:tabs>
            <w:rPr>
              <w:noProof/>
            </w:rPr>
          </w:pPr>
          <w:r>
            <w:rPr>
              <w:noProof/>
            </w:rPr>
            <w:t>Depth-Varying Cable Buffer</w:t>
          </w:r>
          <w:r>
            <w:rPr>
              <w:noProof/>
            </w:rPr>
            <w:tab/>
          </w:r>
          <w:r>
            <w:rPr>
              <w:noProof/>
            </w:rPr>
            <w:fldChar w:fldCharType="begin"/>
          </w:r>
          <w:r>
            <w:rPr>
              <w:noProof/>
            </w:rPr>
            <w:instrText xml:space="preserve"> PAGEREF _Toc362686272 \h </w:instrText>
          </w:r>
          <w:r>
            <w:rPr>
              <w:noProof/>
            </w:rPr>
          </w:r>
          <w:r>
            <w:rPr>
              <w:noProof/>
            </w:rPr>
            <w:fldChar w:fldCharType="separate"/>
          </w:r>
          <w:r>
            <w:rPr>
              <w:noProof/>
            </w:rPr>
            <w:t>6</w:t>
          </w:r>
          <w:r>
            <w:rPr>
              <w:noProof/>
            </w:rPr>
            <w:fldChar w:fldCharType="end"/>
          </w:r>
        </w:p>
        <w:p w14:paraId="1FC006E5" w14:textId="77777777" w:rsidR="00B767D1" w:rsidRDefault="00B767D1">
          <w:pPr>
            <w:pStyle w:val="TOC1"/>
            <w:tabs>
              <w:tab w:val="right" w:leader="dot" w:pos="8630"/>
            </w:tabs>
            <w:rPr>
              <w:noProof/>
            </w:rPr>
          </w:pPr>
          <w:r>
            <w:rPr>
              <w:noProof/>
            </w:rPr>
            <w:t>Results</w:t>
          </w:r>
          <w:r>
            <w:rPr>
              <w:noProof/>
            </w:rPr>
            <w:tab/>
          </w:r>
          <w:r>
            <w:rPr>
              <w:noProof/>
            </w:rPr>
            <w:fldChar w:fldCharType="begin"/>
          </w:r>
          <w:r>
            <w:rPr>
              <w:noProof/>
            </w:rPr>
            <w:instrText xml:space="preserve"> PAGEREF _Toc362686273 \h </w:instrText>
          </w:r>
          <w:r>
            <w:rPr>
              <w:noProof/>
            </w:rPr>
          </w:r>
          <w:r>
            <w:rPr>
              <w:noProof/>
            </w:rPr>
            <w:fldChar w:fldCharType="separate"/>
          </w:r>
          <w:r>
            <w:rPr>
              <w:noProof/>
            </w:rPr>
            <w:t>7</w:t>
          </w:r>
          <w:r>
            <w:rPr>
              <w:noProof/>
            </w:rPr>
            <w:fldChar w:fldCharType="end"/>
          </w:r>
        </w:p>
        <w:p w14:paraId="24D53F42" w14:textId="77777777" w:rsidR="00B767D1" w:rsidRDefault="00B767D1">
          <w:pPr>
            <w:pStyle w:val="TOC2"/>
            <w:tabs>
              <w:tab w:val="right" w:leader="dot" w:pos="8630"/>
            </w:tabs>
            <w:rPr>
              <w:noProof/>
            </w:rPr>
          </w:pPr>
          <w:r>
            <w:rPr>
              <w:noProof/>
            </w:rPr>
            <w:t>Cable Buffer</w:t>
          </w:r>
          <w:r>
            <w:rPr>
              <w:noProof/>
            </w:rPr>
            <w:tab/>
          </w:r>
          <w:r>
            <w:rPr>
              <w:noProof/>
            </w:rPr>
            <w:fldChar w:fldCharType="begin"/>
          </w:r>
          <w:r>
            <w:rPr>
              <w:noProof/>
            </w:rPr>
            <w:instrText xml:space="preserve"> PAGEREF _Toc362686274 \h </w:instrText>
          </w:r>
          <w:r>
            <w:rPr>
              <w:noProof/>
            </w:rPr>
          </w:r>
          <w:r>
            <w:rPr>
              <w:noProof/>
            </w:rPr>
            <w:fldChar w:fldCharType="separate"/>
          </w:r>
          <w:r>
            <w:rPr>
              <w:noProof/>
            </w:rPr>
            <w:t>7</w:t>
          </w:r>
          <w:r>
            <w:rPr>
              <w:noProof/>
            </w:rPr>
            <w:fldChar w:fldCharType="end"/>
          </w:r>
        </w:p>
        <w:p w14:paraId="23E88611" w14:textId="77777777" w:rsidR="00B767D1" w:rsidRDefault="00B767D1">
          <w:pPr>
            <w:pStyle w:val="TOC2"/>
            <w:tabs>
              <w:tab w:val="right" w:leader="dot" w:pos="8630"/>
            </w:tabs>
            <w:rPr>
              <w:noProof/>
            </w:rPr>
          </w:pPr>
          <w:r>
            <w:rPr>
              <w:noProof/>
            </w:rPr>
            <w:t>Overlap of Cable Buffer with Renewable Energy</w:t>
          </w:r>
          <w:r>
            <w:rPr>
              <w:noProof/>
            </w:rPr>
            <w:tab/>
          </w:r>
          <w:r>
            <w:rPr>
              <w:noProof/>
            </w:rPr>
            <w:fldChar w:fldCharType="begin"/>
          </w:r>
          <w:r>
            <w:rPr>
              <w:noProof/>
            </w:rPr>
            <w:instrText xml:space="preserve"> PAGEREF _Toc362686275 \h </w:instrText>
          </w:r>
          <w:r>
            <w:rPr>
              <w:noProof/>
            </w:rPr>
          </w:r>
          <w:r>
            <w:rPr>
              <w:noProof/>
            </w:rPr>
            <w:fldChar w:fldCharType="separate"/>
          </w:r>
          <w:r>
            <w:rPr>
              <w:noProof/>
            </w:rPr>
            <w:t>9</w:t>
          </w:r>
          <w:r>
            <w:rPr>
              <w:noProof/>
            </w:rPr>
            <w:fldChar w:fldCharType="end"/>
          </w:r>
        </w:p>
        <w:p w14:paraId="2A6C11C5" w14:textId="77777777" w:rsidR="00B767D1" w:rsidRDefault="00B767D1">
          <w:pPr>
            <w:pStyle w:val="TOC3"/>
            <w:tabs>
              <w:tab w:val="right" w:leader="dot" w:pos="8630"/>
            </w:tabs>
            <w:rPr>
              <w:noProof/>
            </w:rPr>
          </w:pPr>
          <w:r>
            <w:rPr>
              <w:noProof/>
            </w:rPr>
            <w:t>Tidal</w:t>
          </w:r>
          <w:r>
            <w:rPr>
              <w:noProof/>
            </w:rPr>
            <w:tab/>
          </w:r>
          <w:r>
            <w:rPr>
              <w:noProof/>
            </w:rPr>
            <w:fldChar w:fldCharType="begin"/>
          </w:r>
          <w:r>
            <w:rPr>
              <w:noProof/>
            </w:rPr>
            <w:instrText xml:space="preserve"> PAGEREF _Toc362686276 \h </w:instrText>
          </w:r>
          <w:r>
            <w:rPr>
              <w:noProof/>
            </w:rPr>
          </w:r>
          <w:r>
            <w:rPr>
              <w:noProof/>
            </w:rPr>
            <w:fldChar w:fldCharType="separate"/>
          </w:r>
          <w:r>
            <w:rPr>
              <w:noProof/>
            </w:rPr>
            <w:t>12</w:t>
          </w:r>
          <w:r>
            <w:rPr>
              <w:noProof/>
            </w:rPr>
            <w:fldChar w:fldCharType="end"/>
          </w:r>
        </w:p>
        <w:p w14:paraId="0EF27302" w14:textId="77777777" w:rsidR="00B767D1" w:rsidRDefault="00B767D1">
          <w:pPr>
            <w:pStyle w:val="TOC3"/>
            <w:tabs>
              <w:tab w:val="right" w:leader="dot" w:pos="8630"/>
            </w:tabs>
            <w:rPr>
              <w:noProof/>
            </w:rPr>
          </w:pPr>
          <w:r>
            <w:rPr>
              <w:noProof/>
            </w:rPr>
            <w:t>Wave</w:t>
          </w:r>
          <w:r>
            <w:rPr>
              <w:noProof/>
            </w:rPr>
            <w:tab/>
          </w:r>
          <w:r>
            <w:rPr>
              <w:noProof/>
            </w:rPr>
            <w:fldChar w:fldCharType="begin"/>
          </w:r>
          <w:r>
            <w:rPr>
              <w:noProof/>
            </w:rPr>
            <w:instrText xml:space="preserve"> PAGEREF _Toc362686277 \h </w:instrText>
          </w:r>
          <w:r>
            <w:rPr>
              <w:noProof/>
            </w:rPr>
          </w:r>
          <w:r>
            <w:rPr>
              <w:noProof/>
            </w:rPr>
            <w:fldChar w:fldCharType="separate"/>
          </w:r>
          <w:r>
            <w:rPr>
              <w:noProof/>
            </w:rPr>
            <w:t>14</w:t>
          </w:r>
          <w:r>
            <w:rPr>
              <w:noProof/>
            </w:rPr>
            <w:fldChar w:fldCharType="end"/>
          </w:r>
        </w:p>
        <w:p w14:paraId="0632CF4C" w14:textId="77777777" w:rsidR="00B767D1" w:rsidRDefault="00B767D1">
          <w:pPr>
            <w:pStyle w:val="TOC3"/>
            <w:tabs>
              <w:tab w:val="right" w:leader="dot" w:pos="8630"/>
            </w:tabs>
            <w:rPr>
              <w:noProof/>
            </w:rPr>
          </w:pPr>
          <w:r>
            <w:rPr>
              <w:noProof/>
            </w:rPr>
            <w:t>Wind</w:t>
          </w:r>
          <w:r>
            <w:rPr>
              <w:noProof/>
            </w:rPr>
            <w:tab/>
          </w:r>
          <w:r>
            <w:rPr>
              <w:noProof/>
            </w:rPr>
            <w:fldChar w:fldCharType="begin"/>
          </w:r>
          <w:r>
            <w:rPr>
              <w:noProof/>
            </w:rPr>
            <w:instrText xml:space="preserve"> PAGEREF _Toc362686278 \h </w:instrText>
          </w:r>
          <w:r>
            <w:rPr>
              <w:noProof/>
            </w:rPr>
          </w:r>
          <w:r>
            <w:rPr>
              <w:noProof/>
            </w:rPr>
            <w:fldChar w:fldCharType="separate"/>
          </w:r>
          <w:r>
            <w:rPr>
              <w:noProof/>
            </w:rPr>
            <w:t>16</w:t>
          </w:r>
          <w:r>
            <w:rPr>
              <w:noProof/>
            </w:rPr>
            <w:fldChar w:fldCharType="end"/>
          </w:r>
        </w:p>
        <w:p w14:paraId="66475998" w14:textId="77777777" w:rsidR="00B767D1" w:rsidRDefault="00B767D1">
          <w:pPr>
            <w:pStyle w:val="TOC1"/>
            <w:tabs>
              <w:tab w:val="right" w:leader="dot" w:pos="8630"/>
            </w:tabs>
            <w:rPr>
              <w:noProof/>
            </w:rPr>
          </w:pPr>
          <w:r>
            <w:rPr>
              <w:noProof/>
            </w:rPr>
            <w:t>Conclusions</w:t>
          </w:r>
          <w:r>
            <w:rPr>
              <w:noProof/>
            </w:rPr>
            <w:tab/>
          </w:r>
          <w:r>
            <w:rPr>
              <w:noProof/>
            </w:rPr>
            <w:fldChar w:fldCharType="begin"/>
          </w:r>
          <w:r>
            <w:rPr>
              <w:noProof/>
            </w:rPr>
            <w:instrText xml:space="preserve"> PAGEREF _Toc362686279 \h </w:instrText>
          </w:r>
          <w:r>
            <w:rPr>
              <w:noProof/>
            </w:rPr>
          </w:r>
          <w:r>
            <w:rPr>
              <w:noProof/>
            </w:rPr>
            <w:fldChar w:fldCharType="separate"/>
          </w:r>
          <w:r>
            <w:rPr>
              <w:noProof/>
            </w:rPr>
            <w:t>17</w:t>
          </w:r>
          <w:r>
            <w:rPr>
              <w:noProof/>
            </w:rPr>
            <w:fldChar w:fldCharType="end"/>
          </w:r>
        </w:p>
        <w:p w14:paraId="5A4504E4" w14:textId="77777777" w:rsidR="00B767D1" w:rsidRDefault="00B767D1">
          <w:pPr>
            <w:pStyle w:val="TOC1"/>
            <w:tabs>
              <w:tab w:val="right" w:leader="dot" w:pos="8630"/>
            </w:tabs>
            <w:rPr>
              <w:noProof/>
            </w:rPr>
          </w:pPr>
          <w:r>
            <w:rPr>
              <w:noProof/>
            </w:rPr>
            <w:t>(APPENDIX) Appendix</w:t>
          </w:r>
          <w:r>
            <w:rPr>
              <w:noProof/>
            </w:rPr>
            <w:tab/>
          </w:r>
          <w:r>
            <w:rPr>
              <w:noProof/>
            </w:rPr>
            <w:fldChar w:fldCharType="begin"/>
          </w:r>
          <w:r>
            <w:rPr>
              <w:noProof/>
            </w:rPr>
            <w:instrText xml:space="preserve"> PAGEREF _Toc362686280 \h </w:instrText>
          </w:r>
          <w:r>
            <w:rPr>
              <w:noProof/>
            </w:rPr>
          </w:r>
          <w:r>
            <w:rPr>
              <w:noProof/>
            </w:rPr>
            <w:fldChar w:fldCharType="separate"/>
          </w:r>
          <w:r>
            <w:rPr>
              <w:noProof/>
            </w:rPr>
            <w:t>18</w:t>
          </w:r>
          <w:r>
            <w:rPr>
              <w:noProof/>
            </w:rPr>
            <w:fldChar w:fldCharType="end"/>
          </w:r>
        </w:p>
        <w:p w14:paraId="24D99584" w14:textId="77777777" w:rsidR="00B767D1" w:rsidRDefault="00B767D1">
          <w:pPr>
            <w:pStyle w:val="TOC1"/>
            <w:tabs>
              <w:tab w:val="right" w:leader="dot" w:pos="8630"/>
            </w:tabs>
            <w:rPr>
              <w:noProof/>
            </w:rPr>
          </w:pPr>
          <w:r>
            <w:rPr>
              <w:noProof/>
            </w:rPr>
            <w:t>Detailed Maps by US Territory of Cable Buffer and Renewable Energy</w:t>
          </w:r>
          <w:r>
            <w:rPr>
              <w:noProof/>
            </w:rPr>
            <w:tab/>
          </w:r>
          <w:r>
            <w:rPr>
              <w:noProof/>
            </w:rPr>
            <w:fldChar w:fldCharType="begin"/>
          </w:r>
          <w:r>
            <w:rPr>
              <w:noProof/>
            </w:rPr>
            <w:instrText xml:space="preserve"> PAGEREF _Toc362686281 \h </w:instrText>
          </w:r>
          <w:r>
            <w:rPr>
              <w:noProof/>
            </w:rPr>
          </w:r>
          <w:r>
            <w:rPr>
              <w:noProof/>
            </w:rPr>
            <w:fldChar w:fldCharType="separate"/>
          </w:r>
          <w:r>
            <w:rPr>
              <w:noProof/>
            </w:rPr>
            <w:t>18</w:t>
          </w:r>
          <w:r>
            <w:rPr>
              <w:noProof/>
            </w:rPr>
            <w:fldChar w:fldCharType="end"/>
          </w:r>
        </w:p>
        <w:p w14:paraId="4A49B801" w14:textId="77777777" w:rsidR="00B767D1" w:rsidRDefault="00B767D1">
          <w:pPr>
            <w:pStyle w:val="TOC3"/>
            <w:tabs>
              <w:tab w:val="right" w:leader="dot" w:pos="8630"/>
            </w:tabs>
            <w:rPr>
              <w:noProof/>
            </w:rPr>
          </w:pPr>
          <w:r>
            <w:rPr>
              <w:noProof/>
            </w:rPr>
            <w:t>Alaska</w:t>
          </w:r>
          <w:r>
            <w:rPr>
              <w:noProof/>
            </w:rPr>
            <w:tab/>
          </w:r>
          <w:r>
            <w:rPr>
              <w:noProof/>
            </w:rPr>
            <w:fldChar w:fldCharType="begin"/>
          </w:r>
          <w:r>
            <w:rPr>
              <w:noProof/>
            </w:rPr>
            <w:instrText xml:space="preserve"> PAGEREF _Toc362686282 \h </w:instrText>
          </w:r>
          <w:r>
            <w:rPr>
              <w:noProof/>
            </w:rPr>
          </w:r>
          <w:r>
            <w:rPr>
              <w:noProof/>
            </w:rPr>
            <w:fldChar w:fldCharType="separate"/>
          </w:r>
          <w:r>
            <w:rPr>
              <w:noProof/>
            </w:rPr>
            <w:t>18</w:t>
          </w:r>
          <w:r>
            <w:rPr>
              <w:noProof/>
            </w:rPr>
            <w:fldChar w:fldCharType="end"/>
          </w:r>
        </w:p>
        <w:p w14:paraId="0924CA0B"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_Toc362686283 \h </w:instrText>
          </w:r>
          <w:r>
            <w:rPr>
              <w:noProof/>
            </w:rPr>
          </w:r>
          <w:r>
            <w:rPr>
              <w:noProof/>
            </w:rPr>
            <w:fldChar w:fldCharType="separate"/>
          </w:r>
          <w:r>
            <w:rPr>
              <w:noProof/>
            </w:rPr>
            <w:t>18</w:t>
          </w:r>
          <w:r>
            <w:rPr>
              <w:noProof/>
            </w:rPr>
            <w:fldChar w:fldCharType="end"/>
          </w:r>
        </w:p>
        <w:p w14:paraId="6367CD01"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_Toc362686284 \h </w:instrText>
          </w:r>
          <w:r>
            <w:rPr>
              <w:noProof/>
            </w:rPr>
          </w:r>
          <w:r>
            <w:rPr>
              <w:noProof/>
            </w:rPr>
            <w:fldChar w:fldCharType="separate"/>
          </w:r>
          <w:r>
            <w:rPr>
              <w:noProof/>
            </w:rPr>
            <w:t>19</w:t>
          </w:r>
          <w:r>
            <w:rPr>
              <w:noProof/>
            </w:rPr>
            <w:fldChar w:fldCharType="end"/>
          </w:r>
        </w:p>
        <w:p w14:paraId="2030845E" w14:textId="77777777" w:rsidR="00B767D1" w:rsidRDefault="00B767D1">
          <w:pPr>
            <w:pStyle w:val="TOC3"/>
            <w:tabs>
              <w:tab w:val="right" w:leader="dot" w:pos="8630"/>
            </w:tabs>
            <w:rPr>
              <w:noProof/>
            </w:rPr>
          </w:pPr>
          <w:r>
            <w:rPr>
              <w:noProof/>
            </w:rPr>
            <w:t>East</w:t>
          </w:r>
          <w:r>
            <w:rPr>
              <w:noProof/>
            </w:rPr>
            <w:tab/>
          </w:r>
          <w:r>
            <w:rPr>
              <w:noProof/>
            </w:rPr>
            <w:fldChar w:fldCharType="begin"/>
          </w:r>
          <w:r>
            <w:rPr>
              <w:noProof/>
            </w:rPr>
            <w:instrText xml:space="preserve"> PAGEREF _Toc362686285 \h </w:instrText>
          </w:r>
          <w:r>
            <w:rPr>
              <w:noProof/>
            </w:rPr>
          </w:r>
          <w:r>
            <w:rPr>
              <w:noProof/>
            </w:rPr>
            <w:fldChar w:fldCharType="separate"/>
          </w:r>
          <w:r>
            <w:rPr>
              <w:noProof/>
            </w:rPr>
            <w:t>20</w:t>
          </w:r>
          <w:r>
            <w:rPr>
              <w:noProof/>
            </w:rPr>
            <w:fldChar w:fldCharType="end"/>
          </w:r>
        </w:p>
        <w:p w14:paraId="0052DE4C"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_Toc362686286 \h </w:instrText>
          </w:r>
          <w:r>
            <w:rPr>
              <w:noProof/>
            </w:rPr>
          </w:r>
          <w:r>
            <w:rPr>
              <w:noProof/>
            </w:rPr>
            <w:fldChar w:fldCharType="separate"/>
          </w:r>
          <w:r>
            <w:rPr>
              <w:noProof/>
            </w:rPr>
            <w:t>21</w:t>
          </w:r>
          <w:r>
            <w:rPr>
              <w:noProof/>
            </w:rPr>
            <w:fldChar w:fldCharType="end"/>
          </w:r>
        </w:p>
        <w:p w14:paraId="0626BC6A"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_Toc362686287 \h </w:instrText>
          </w:r>
          <w:r>
            <w:rPr>
              <w:noProof/>
            </w:rPr>
          </w:r>
          <w:r>
            <w:rPr>
              <w:noProof/>
            </w:rPr>
            <w:fldChar w:fldCharType="separate"/>
          </w:r>
          <w:r>
            <w:rPr>
              <w:noProof/>
            </w:rPr>
            <w:t>22</w:t>
          </w:r>
          <w:r>
            <w:rPr>
              <w:noProof/>
            </w:rPr>
            <w:fldChar w:fldCharType="end"/>
          </w:r>
        </w:p>
        <w:p w14:paraId="1716E7D5"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_Toc362686288 \h </w:instrText>
          </w:r>
          <w:r>
            <w:rPr>
              <w:noProof/>
            </w:rPr>
          </w:r>
          <w:r>
            <w:rPr>
              <w:noProof/>
            </w:rPr>
            <w:fldChar w:fldCharType="separate"/>
          </w:r>
          <w:r>
            <w:rPr>
              <w:noProof/>
            </w:rPr>
            <w:t>23</w:t>
          </w:r>
          <w:r>
            <w:rPr>
              <w:noProof/>
            </w:rPr>
            <w:fldChar w:fldCharType="end"/>
          </w:r>
        </w:p>
        <w:p w14:paraId="64C89680" w14:textId="77777777" w:rsidR="00B767D1" w:rsidRDefault="00B767D1">
          <w:pPr>
            <w:pStyle w:val="TOC3"/>
            <w:tabs>
              <w:tab w:val="right" w:leader="dot" w:pos="8630"/>
            </w:tabs>
            <w:rPr>
              <w:noProof/>
            </w:rPr>
          </w:pPr>
          <w:r>
            <w:rPr>
              <w:noProof/>
            </w:rPr>
            <w:t>Guam</w:t>
          </w:r>
          <w:r>
            <w:rPr>
              <w:noProof/>
            </w:rPr>
            <w:tab/>
          </w:r>
          <w:r>
            <w:rPr>
              <w:noProof/>
            </w:rPr>
            <w:fldChar w:fldCharType="begin"/>
          </w:r>
          <w:r>
            <w:rPr>
              <w:noProof/>
            </w:rPr>
            <w:instrText xml:space="preserve"> PAGEREF _Toc362686289 \h </w:instrText>
          </w:r>
          <w:r>
            <w:rPr>
              <w:noProof/>
            </w:rPr>
          </w:r>
          <w:r>
            <w:rPr>
              <w:noProof/>
            </w:rPr>
            <w:fldChar w:fldCharType="separate"/>
          </w:r>
          <w:r>
            <w:rPr>
              <w:noProof/>
            </w:rPr>
            <w:t>24</w:t>
          </w:r>
          <w:r>
            <w:rPr>
              <w:noProof/>
            </w:rPr>
            <w:fldChar w:fldCharType="end"/>
          </w:r>
        </w:p>
        <w:p w14:paraId="7E42A864" w14:textId="77777777" w:rsidR="00B767D1" w:rsidRDefault="00B767D1">
          <w:pPr>
            <w:pStyle w:val="TOC3"/>
            <w:tabs>
              <w:tab w:val="right" w:leader="dot" w:pos="8630"/>
            </w:tabs>
            <w:rPr>
              <w:noProof/>
            </w:rPr>
          </w:pPr>
          <w:r>
            <w:rPr>
              <w:noProof/>
            </w:rPr>
            <w:lastRenderedPageBreak/>
            <w:t>Gulf of Mexico</w:t>
          </w:r>
          <w:r>
            <w:rPr>
              <w:noProof/>
            </w:rPr>
            <w:tab/>
          </w:r>
          <w:r>
            <w:rPr>
              <w:noProof/>
            </w:rPr>
            <w:fldChar w:fldCharType="begin"/>
          </w:r>
          <w:r>
            <w:rPr>
              <w:noProof/>
            </w:rPr>
            <w:instrText xml:space="preserve"> PAGEREF _Toc362686290 \h </w:instrText>
          </w:r>
          <w:r>
            <w:rPr>
              <w:noProof/>
            </w:rPr>
          </w:r>
          <w:r>
            <w:rPr>
              <w:noProof/>
            </w:rPr>
            <w:fldChar w:fldCharType="separate"/>
          </w:r>
          <w:r>
            <w:rPr>
              <w:noProof/>
            </w:rPr>
            <w:t>25</w:t>
          </w:r>
          <w:r>
            <w:rPr>
              <w:noProof/>
            </w:rPr>
            <w:fldChar w:fldCharType="end"/>
          </w:r>
        </w:p>
        <w:p w14:paraId="5E42FE76"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_Toc362686291 \h </w:instrText>
          </w:r>
          <w:r>
            <w:rPr>
              <w:noProof/>
            </w:rPr>
          </w:r>
          <w:r>
            <w:rPr>
              <w:noProof/>
            </w:rPr>
            <w:fldChar w:fldCharType="separate"/>
          </w:r>
          <w:r>
            <w:rPr>
              <w:noProof/>
            </w:rPr>
            <w:t>26</w:t>
          </w:r>
          <w:r>
            <w:rPr>
              <w:noProof/>
            </w:rPr>
            <w:fldChar w:fldCharType="end"/>
          </w:r>
        </w:p>
        <w:p w14:paraId="4B28D1B4"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_Toc362686292 \h </w:instrText>
          </w:r>
          <w:r>
            <w:rPr>
              <w:noProof/>
            </w:rPr>
          </w:r>
          <w:r>
            <w:rPr>
              <w:noProof/>
            </w:rPr>
            <w:fldChar w:fldCharType="separate"/>
          </w:r>
          <w:r>
            <w:rPr>
              <w:noProof/>
            </w:rPr>
            <w:t>27</w:t>
          </w:r>
          <w:r>
            <w:rPr>
              <w:noProof/>
            </w:rPr>
            <w:fldChar w:fldCharType="end"/>
          </w:r>
        </w:p>
        <w:p w14:paraId="7801C240"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_Toc362686293 \h </w:instrText>
          </w:r>
          <w:r>
            <w:rPr>
              <w:noProof/>
            </w:rPr>
          </w:r>
          <w:r>
            <w:rPr>
              <w:noProof/>
            </w:rPr>
            <w:fldChar w:fldCharType="separate"/>
          </w:r>
          <w:r>
            <w:rPr>
              <w:noProof/>
            </w:rPr>
            <w:t>28</w:t>
          </w:r>
          <w:r>
            <w:rPr>
              <w:noProof/>
            </w:rPr>
            <w:fldChar w:fldCharType="end"/>
          </w:r>
        </w:p>
        <w:p w14:paraId="7686059C" w14:textId="77777777" w:rsidR="00B767D1" w:rsidRDefault="00B767D1">
          <w:pPr>
            <w:pStyle w:val="TOC3"/>
            <w:tabs>
              <w:tab w:val="right" w:leader="dot" w:pos="8630"/>
            </w:tabs>
            <w:rPr>
              <w:noProof/>
            </w:rPr>
          </w:pPr>
          <w:r>
            <w:rPr>
              <w:noProof/>
            </w:rPr>
            <w:t>Hawaii</w:t>
          </w:r>
          <w:r>
            <w:rPr>
              <w:noProof/>
            </w:rPr>
            <w:tab/>
          </w:r>
          <w:r>
            <w:rPr>
              <w:noProof/>
            </w:rPr>
            <w:fldChar w:fldCharType="begin"/>
          </w:r>
          <w:r>
            <w:rPr>
              <w:noProof/>
            </w:rPr>
            <w:instrText xml:space="preserve"> PAGEREF _Toc362686294 \h </w:instrText>
          </w:r>
          <w:r>
            <w:rPr>
              <w:noProof/>
            </w:rPr>
          </w:r>
          <w:r>
            <w:rPr>
              <w:noProof/>
            </w:rPr>
            <w:fldChar w:fldCharType="separate"/>
          </w:r>
          <w:r>
            <w:rPr>
              <w:noProof/>
            </w:rPr>
            <w:t>29</w:t>
          </w:r>
          <w:r>
            <w:rPr>
              <w:noProof/>
            </w:rPr>
            <w:fldChar w:fldCharType="end"/>
          </w:r>
        </w:p>
        <w:p w14:paraId="0E923553"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_Toc362686295 \h </w:instrText>
          </w:r>
          <w:r>
            <w:rPr>
              <w:noProof/>
            </w:rPr>
          </w:r>
          <w:r>
            <w:rPr>
              <w:noProof/>
            </w:rPr>
            <w:fldChar w:fldCharType="separate"/>
          </w:r>
          <w:r>
            <w:rPr>
              <w:noProof/>
            </w:rPr>
            <w:t>30</w:t>
          </w:r>
          <w:r>
            <w:rPr>
              <w:noProof/>
            </w:rPr>
            <w:fldChar w:fldCharType="end"/>
          </w:r>
        </w:p>
        <w:p w14:paraId="1A146A2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_Toc362686296 \h </w:instrText>
          </w:r>
          <w:r>
            <w:rPr>
              <w:noProof/>
            </w:rPr>
          </w:r>
          <w:r>
            <w:rPr>
              <w:noProof/>
            </w:rPr>
            <w:fldChar w:fldCharType="separate"/>
          </w:r>
          <w:r>
            <w:rPr>
              <w:noProof/>
            </w:rPr>
            <w:t>31</w:t>
          </w:r>
          <w:r>
            <w:rPr>
              <w:noProof/>
            </w:rPr>
            <w:fldChar w:fldCharType="end"/>
          </w:r>
        </w:p>
        <w:p w14:paraId="1C39FC98" w14:textId="77777777" w:rsidR="00B767D1" w:rsidRDefault="00B767D1">
          <w:pPr>
            <w:pStyle w:val="TOC3"/>
            <w:tabs>
              <w:tab w:val="right" w:leader="dot" w:pos="8630"/>
            </w:tabs>
            <w:rPr>
              <w:noProof/>
            </w:rPr>
          </w:pPr>
          <w:r>
            <w:rPr>
              <w:noProof/>
            </w:rPr>
            <w:t>Johnston Atoll</w:t>
          </w:r>
          <w:r>
            <w:rPr>
              <w:noProof/>
            </w:rPr>
            <w:tab/>
          </w:r>
          <w:r>
            <w:rPr>
              <w:noProof/>
            </w:rPr>
            <w:fldChar w:fldCharType="begin"/>
          </w:r>
          <w:r>
            <w:rPr>
              <w:noProof/>
            </w:rPr>
            <w:instrText xml:space="preserve"> PAGEREF _Toc362686297 \h </w:instrText>
          </w:r>
          <w:r>
            <w:rPr>
              <w:noProof/>
            </w:rPr>
          </w:r>
          <w:r>
            <w:rPr>
              <w:noProof/>
            </w:rPr>
            <w:fldChar w:fldCharType="separate"/>
          </w:r>
          <w:r>
            <w:rPr>
              <w:noProof/>
            </w:rPr>
            <w:t>32</w:t>
          </w:r>
          <w:r>
            <w:rPr>
              <w:noProof/>
            </w:rPr>
            <w:fldChar w:fldCharType="end"/>
          </w:r>
        </w:p>
        <w:p w14:paraId="779C0831" w14:textId="77777777" w:rsidR="00B767D1" w:rsidRDefault="00B767D1">
          <w:pPr>
            <w:pStyle w:val="TOC3"/>
            <w:tabs>
              <w:tab w:val="right" w:leader="dot" w:pos="8630"/>
            </w:tabs>
            <w:rPr>
              <w:noProof/>
            </w:rPr>
          </w:pPr>
          <w:r>
            <w:rPr>
              <w:noProof/>
            </w:rPr>
            <w:t>N Mariana Islands</w:t>
          </w:r>
          <w:r>
            <w:rPr>
              <w:noProof/>
            </w:rPr>
            <w:tab/>
          </w:r>
          <w:r>
            <w:rPr>
              <w:noProof/>
            </w:rPr>
            <w:fldChar w:fldCharType="begin"/>
          </w:r>
          <w:r>
            <w:rPr>
              <w:noProof/>
            </w:rPr>
            <w:instrText xml:space="preserve"> PAGEREF _Toc362686298 \h </w:instrText>
          </w:r>
          <w:r>
            <w:rPr>
              <w:noProof/>
            </w:rPr>
          </w:r>
          <w:r>
            <w:rPr>
              <w:noProof/>
            </w:rPr>
            <w:fldChar w:fldCharType="separate"/>
          </w:r>
          <w:r>
            <w:rPr>
              <w:noProof/>
            </w:rPr>
            <w:t>33</w:t>
          </w:r>
          <w:r>
            <w:rPr>
              <w:noProof/>
            </w:rPr>
            <w:fldChar w:fldCharType="end"/>
          </w:r>
        </w:p>
        <w:p w14:paraId="37F329C0" w14:textId="77777777" w:rsidR="00B767D1" w:rsidRDefault="00B767D1">
          <w:pPr>
            <w:pStyle w:val="TOC3"/>
            <w:tabs>
              <w:tab w:val="right" w:leader="dot" w:pos="8630"/>
            </w:tabs>
            <w:rPr>
              <w:noProof/>
            </w:rPr>
          </w:pPr>
          <w:r>
            <w:rPr>
              <w:noProof/>
            </w:rPr>
            <w:t>Palmyra Atoll</w:t>
          </w:r>
          <w:r>
            <w:rPr>
              <w:noProof/>
            </w:rPr>
            <w:tab/>
          </w:r>
          <w:r>
            <w:rPr>
              <w:noProof/>
            </w:rPr>
            <w:fldChar w:fldCharType="begin"/>
          </w:r>
          <w:r>
            <w:rPr>
              <w:noProof/>
            </w:rPr>
            <w:instrText xml:space="preserve"> PAGEREF _Toc362686299 \h </w:instrText>
          </w:r>
          <w:r>
            <w:rPr>
              <w:noProof/>
            </w:rPr>
          </w:r>
          <w:r>
            <w:rPr>
              <w:noProof/>
            </w:rPr>
            <w:fldChar w:fldCharType="separate"/>
          </w:r>
          <w:r>
            <w:rPr>
              <w:noProof/>
            </w:rPr>
            <w:t>34</w:t>
          </w:r>
          <w:r>
            <w:rPr>
              <w:noProof/>
            </w:rPr>
            <w:fldChar w:fldCharType="end"/>
          </w:r>
        </w:p>
        <w:p w14:paraId="06957E99" w14:textId="77777777" w:rsidR="00B767D1" w:rsidRDefault="00B767D1">
          <w:pPr>
            <w:pStyle w:val="TOC3"/>
            <w:tabs>
              <w:tab w:val="right" w:leader="dot" w:pos="8630"/>
            </w:tabs>
            <w:rPr>
              <w:noProof/>
            </w:rPr>
          </w:pPr>
          <w:r>
            <w:rPr>
              <w:noProof/>
            </w:rPr>
            <w:t>Puerto Rico</w:t>
          </w:r>
          <w:r>
            <w:rPr>
              <w:noProof/>
            </w:rPr>
            <w:tab/>
          </w:r>
          <w:r>
            <w:rPr>
              <w:noProof/>
            </w:rPr>
            <w:fldChar w:fldCharType="begin"/>
          </w:r>
          <w:r>
            <w:rPr>
              <w:noProof/>
            </w:rPr>
            <w:instrText xml:space="preserve"> PAGEREF _Toc362686300 \h </w:instrText>
          </w:r>
          <w:r>
            <w:rPr>
              <w:noProof/>
            </w:rPr>
          </w:r>
          <w:r>
            <w:rPr>
              <w:noProof/>
            </w:rPr>
            <w:fldChar w:fldCharType="separate"/>
          </w:r>
          <w:r>
            <w:rPr>
              <w:noProof/>
            </w:rPr>
            <w:t>35</w:t>
          </w:r>
          <w:r>
            <w:rPr>
              <w:noProof/>
            </w:rPr>
            <w:fldChar w:fldCharType="end"/>
          </w:r>
        </w:p>
        <w:p w14:paraId="302670E0"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_Toc362686301 \h </w:instrText>
          </w:r>
          <w:r>
            <w:rPr>
              <w:noProof/>
            </w:rPr>
          </w:r>
          <w:r>
            <w:rPr>
              <w:noProof/>
            </w:rPr>
            <w:fldChar w:fldCharType="separate"/>
          </w:r>
          <w:r>
            <w:rPr>
              <w:noProof/>
            </w:rPr>
            <w:t>36</w:t>
          </w:r>
          <w:r>
            <w:rPr>
              <w:noProof/>
            </w:rPr>
            <w:fldChar w:fldCharType="end"/>
          </w:r>
        </w:p>
        <w:p w14:paraId="4DC50B2E"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_Toc362686302 \h </w:instrText>
          </w:r>
          <w:r>
            <w:rPr>
              <w:noProof/>
            </w:rPr>
          </w:r>
          <w:r>
            <w:rPr>
              <w:noProof/>
            </w:rPr>
            <w:fldChar w:fldCharType="separate"/>
          </w:r>
          <w:r>
            <w:rPr>
              <w:noProof/>
            </w:rPr>
            <w:t>37</w:t>
          </w:r>
          <w:r>
            <w:rPr>
              <w:noProof/>
            </w:rPr>
            <w:fldChar w:fldCharType="end"/>
          </w:r>
        </w:p>
        <w:p w14:paraId="1B4ABA55" w14:textId="77777777" w:rsidR="00B767D1" w:rsidRDefault="00B767D1">
          <w:pPr>
            <w:pStyle w:val="TOC3"/>
            <w:tabs>
              <w:tab w:val="right" w:leader="dot" w:pos="8630"/>
            </w:tabs>
            <w:rPr>
              <w:noProof/>
            </w:rPr>
          </w:pPr>
          <w:r>
            <w:rPr>
              <w:noProof/>
            </w:rPr>
            <w:t>US Virgin Islands</w:t>
          </w:r>
          <w:r>
            <w:rPr>
              <w:noProof/>
            </w:rPr>
            <w:tab/>
          </w:r>
          <w:r>
            <w:rPr>
              <w:noProof/>
            </w:rPr>
            <w:fldChar w:fldCharType="begin"/>
          </w:r>
          <w:r>
            <w:rPr>
              <w:noProof/>
            </w:rPr>
            <w:instrText xml:space="preserve"> PAGEREF _Toc362686303 \h </w:instrText>
          </w:r>
          <w:r>
            <w:rPr>
              <w:noProof/>
            </w:rPr>
          </w:r>
          <w:r>
            <w:rPr>
              <w:noProof/>
            </w:rPr>
            <w:fldChar w:fldCharType="separate"/>
          </w:r>
          <w:r>
            <w:rPr>
              <w:noProof/>
            </w:rPr>
            <w:t>38</w:t>
          </w:r>
          <w:r>
            <w:rPr>
              <w:noProof/>
            </w:rPr>
            <w:fldChar w:fldCharType="end"/>
          </w:r>
        </w:p>
        <w:p w14:paraId="1CDB0175"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_Toc362686304 \h </w:instrText>
          </w:r>
          <w:r>
            <w:rPr>
              <w:noProof/>
            </w:rPr>
          </w:r>
          <w:r>
            <w:rPr>
              <w:noProof/>
            </w:rPr>
            <w:fldChar w:fldCharType="separate"/>
          </w:r>
          <w:r>
            <w:rPr>
              <w:noProof/>
            </w:rPr>
            <w:t>39</w:t>
          </w:r>
          <w:r>
            <w:rPr>
              <w:noProof/>
            </w:rPr>
            <w:fldChar w:fldCharType="end"/>
          </w:r>
        </w:p>
        <w:p w14:paraId="18D3B049"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_Toc362686305 \h </w:instrText>
          </w:r>
          <w:r>
            <w:rPr>
              <w:noProof/>
            </w:rPr>
          </w:r>
          <w:r>
            <w:rPr>
              <w:noProof/>
            </w:rPr>
            <w:fldChar w:fldCharType="separate"/>
          </w:r>
          <w:r>
            <w:rPr>
              <w:noProof/>
            </w:rPr>
            <w:t>40</w:t>
          </w:r>
          <w:r>
            <w:rPr>
              <w:noProof/>
            </w:rPr>
            <w:fldChar w:fldCharType="end"/>
          </w:r>
        </w:p>
        <w:p w14:paraId="0C1E9EA3" w14:textId="77777777" w:rsidR="00B767D1" w:rsidRDefault="00B767D1">
          <w:pPr>
            <w:pStyle w:val="TOC3"/>
            <w:tabs>
              <w:tab w:val="right" w:leader="dot" w:pos="8630"/>
            </w:tabs>
            <w:rPr>
              <w:noProof/>
            </w:rPr>
          </w:pPr>
          <w:r>
            <w:rPr>
              <w:noProof/>
            </w:rPr>
            <w:t>Wake Island</w:t>
          </w:r>
          <w:r>
            <w:rPr>
              <w:noProof/>
            </w:rPr>
            <w:tab/>
          </w:r>
          <w:r>
            <w:rPr>
              <w:noProof/>
            </w:rPr>
            <w:fldChar w:fldCharType="begin"/>
          </w:r>
          <w:r>
            <w:rPr>
              <w:noProof/>
            </w:rPr>
            <w:instrText xml:space="preserve"> PAGEREF _Toc362686306 \h </w:instrText>
          </w:r>
          <w:r>
            <w:rPr>
              <w:noProof/>
            </w:rPr>
          </w:r>
          <w:r>
            <w:rPr>
              <w:noProof/>
            </w:rPr>
            <w:fldChar w:fldCharType="separate"/>
          </w:r>
          <w:r>
            <w:rPr>
              <w:noProof/>
            </w:rPr>
            <w:t>41</w:t>
          </w:r>
          <w:r>
            <w:rPr>
              <w:noProof/>
            </w:rPr>
            <w:fldChar w:fldCharType="end"/>
          </w:r>
        </w:p>
        <w:p w14:paraId="0DB89CF3" w14:textId="77777777" w:rsidR="00B767D1" w:rsidRDefault="00B767D1">
          <w:pPr>
            <w:pStyle w:val="TOC3"/>
            <w:tabs>
              <w:tab w:val="right" w:leader="dot" w:pos="8630"/>
            </w:tabs>
            <w:rPr>
              <w:noProof/>
            </w:rPr>
          </w:pPr>
          <w:r>
            <w:rPr>
              <w:noProof/>
            </w:rPr>
            <w:t>West</w:t>
          </w:r>
          <w:r>
            <w:rPr>
              <w:noProof/>
            </w:rPr>
            <w:tab/>
          </w:r>
          <w:r>
            <w:rPr>
              <w:noProof/>
            </w:rPr>
            <w:fldChar w:fldCharType="begin"/>
          </w:r>
          <w:r>
            <w:rPr>
              <w:noProof/>
            </w:rPr>
            <w:instrText xml:space="preserve"> PAGEREF _Toc362686307 \h </w:instrText>
          </w:r>
          <w:r>
            <w:rPr>
              <w:noProof/>
            </w:rPr>
          </w:r>
          <w:r>
            <w:rPr>
              <w:noProof/>
            </w:rPr>
            <w:fldChar w:fldCharType="separate"/>
          </w:r>
          <w:r>
            <w:rPr>
              <w:noProof/>
            </w:rPr>
            <w:t>42</w:t>
          </w:r>
          <w:r>
            <w:rPr>
              <w:noProof/>
            </w:rPr>
            <w:fldChar w:fldCharType="end"/>
          </w:r>
        </w:p>
        <w:p w14:paraId="7E69BF8F" w14:textId="77777777" w:rsidR="00B767D1" w:rsidRDefault="00B767D1">
          <w:pPr>
            <w:pStyle w:val="TOC4"/>
            <w:tabs>
              <w:tab w:val="right" w:leader="dot" w:pos="8630"/>
            </w:tabs>
            <w:rPr>
              <w:noProof/>
            </w:rPr>
          </w:pPr>
          <w:r>
            <w:rPr>
              <w:noProof/>
            </w:rPr>
            <w:t>Tidal</w:t>
          </w:r>
          <w:r>
            <w:rPr>
              <w:noProof/>
            </w:rPr>
            <w:tab/>
          </w:r>
          <w:r>
            <w:rPr>
              <w:noProof/>
            </w:rPr>
            <w:fldChar w:fldCharType="begin"/>
          </w:r>
          <w:r>
            <w:rPr>
              <w:noProof/>
            </w:rPr>
            <w:instrText xml:space="preserve"> PAGEREF _Toc362686308 \h </w:instrText>
          </w:r>
          <w:r>
            <w:rPr>
              <w:noProof/>
            </w:rPr>
          </w:r>
          <w:r>
            <w:rPr>
              <w:noProof/>
            </w:rPr>
            <w:fldChar w:fldCharType="separate"/>
          </w:r>
          <w:r>
            <w:rPr>
              <w:noProof/>
            </w:rPr>
            <w:t>43</w:t>
          </w:r>
          <w:r>
            <w:rPr>
              <w:noProof/>
            </w:rPr>
            <w:fldChar w:fldCharType="end"/>
          </w:r>
        </w:p>
        <w:p w14:paraId="39E6D460" w14:textId="77777777" w:rsidR="00B767D1" w:rsidRDefault="00B767D1">
          <w:pPr>
            <w:pStyle w:val="TOC4"/>
            <w:tabs>
              <w:tab w:val="right" w:leader="dot" w:pos="8630"/>
            </w:tabs>
            <w:rPr>
              <w:noProof/>
            </w:rPr>
          </w:pPr>
          <w:r>
            <w:rPr>
              <w:noProof/>
            </w:rPr>
            <w:t>Wave</w:t>
          </w:r>
          <w:r>
            <w:rPr>
              <w:noProof/>
            </w:rPr>
            <w:tab/>
          </w:r>
          <w:r>
            <w:rPr>
              <w:noProof/>
            </w:rPr>
            <w:fldChar w:fldCharType="begin"/>
          </w:r>
          <w:r>
            <w:rPr>
              <w:noProof/>
            </w:rPr>
            <w:instrText xml:space="preserve"> PAGEREF _Toc362686309 \h </w:instrText>
          </w:r>
          <w:r>
            <w:rPr>
              <w:noProof/>
            </w:rPr>
          </w:r>
          <w:r>
            <w:rPr>
              <w:noProof/>
            </w:rPr>
            <w:fldChar w:fldCharType="separate"/>
          </w:r>
          <w:r>
            <w:rPr>
              <w:noProof/>
            </w:rPr>
            <w:t>44</w:t>
          </w:r>
          <w:r>
            <w:rPr>
              <w:noProof/>
            </w:rPr>
            <w:fldChar w:fldCharType="end"/>
          </w:r>
        </w:p>
        <w:p w14:paraId="676E316D" w14:textId="77777777" w:rsidR="00B767D1" w:rsidRDefault="00B767D1">
          <w:pPr>
            <w:pStyle w:val="TOC4"/>
            <w:tabs>
              <w:tab w:val="right" w:leader="dot" w:pos="8630"/>
            </w:tabs>
            <w:rPr>
              <w:noProof/>
            </w:rPr>
          </w:pPr>
          <w:r>
            <w:rPr>
              <w:noProof/>
            </w:rPr>
            <w:t>Wind</w:t>
          </w:r>
          <w:r>
            <w:rPr>
              <w:noProof/>
            </w:rPr>
            <w:tab/>
          </w:r>
          <w:r>
            <w:rPr>
              <w:noProof/>
            </w:rPr>
            <w:fldChar w:fldCharType="begin"/>
          </w:r>
          <w:r>
            <w:rPr>
              <w:noProof/>
            </w:rPr>
            <w:instrText xml:space="preserve"> PAGEREF _Toc362686310 \h </w:instrText>
          </w:r>
          <w:r>
            <w:rPr>
              <w:noProof/>
            </w:rPr>
          </w:r>
          <w:r>
            <w:rPr>
              <w:noProof/>
            </w:rPr>
            <w:fldChar w:fldCharType="separate"/>
          </w:r>
          <w:r>
            <w:rPr>
              <w:noProof/>
            </w:rPr>
            <w:t>45</w:t>
          </w:r>
          <w:r>
            <w:rPr>
              <w:noProof/>
            </w:rPr>
            <w:fldChar w:fldCharType="end"/>
          </w:r>
        </w:p>
        <w:p w14:paraId="096B188A" w14:textId="77777777" w:rsidR="00B767D1" w:rsidRDefault="00B767D1">
          <w:pPr>
            <w:pStyle w:val="TOC1"/>
            <w:tabs>
              <w:tab w:val="right" w:leader="dot" w:pos="8630"/>
            </w:tabs>
            <w:rPr>
              <w:noProof/>
            </w:rPr>
          </w:pPr>
          <w:r>
            <w:rPr>
              <w:noProof/>
            </w:rPr>
            <w:t>References</w:t>
          </w:r>
          <w:r>
            <w:rPr>
              <w:noProof/>
            </w:rPr>
            <w:tab/>
          </w:r>
          <w:r>
            <w:rPr>
              <w:noProof/>
            </w:rPr>
            <w:fldChar w:fldCharType="begin"/>
          </w:r>
          <w:r>
            <w:rPr>
              <w:noProof/>
            </w:rPr>
            <w:instrText xml:space="preserve"> PAGEREF _Toc362686311 \h </w:instrText>
          </w:r>
          <w:r>
            <w:rPr>
              <w:noProof/>
            </w:rPr>
          </w:r>
          <w:r>
            <w:rPr>
              <w:noProof/>
            </w:rPr>
            <w:fldChar w:fldCharType="separate"/>
          </w:r>
          <w:r>
            <w:rPr>
              <w:noProof/>
            </w:rPr>
            <w:t>46</w:t>
          </w:r>
          <w:r>
            <w:rPr>
              <w:noProof/>
            </w:rPr>
            <w:fldChar w:fldCharType="end"/>
          </w:r>
        </w:p>
        <w:p w14:paraId="6C9915DC" w14:textId="77777777" w:rsidR="00DE3973" w:rsidRDefault="00B767D1">
          <w:r>
            <w:fldChar w:fldCharType="end"/>
          </w:r>
        </w:p>
      </w:sdtContent>
    </w:sdt>
    <w:p w14:paraId="47E88DCF" w14:textId="77777777" w:rsidR="00DE3973" w:rsidRDefault="00B767D1">
      <w:pPr>
        <w:pStyle w:val="Heading1"/>
      </w:pPr>
      <w:bookmarkStart w:id="0" w:name="executive-summary"/>
      <w:bookmarkStart w:id="1" w:name="_Toc362686267"/>
      <w:bookmarkEnd w:id="0"/>
      <w:r>
        <w:t>Executive Summary</w:t>
      </w:r>
      <w:bookmarkEnd w:id="1"/>
    </w:p>
    <w:p w14:paraId="28E5C79A" w14:textId="7C23D2CF" w:rsidR="00F56A2A" w:rsidRDefault="00F56A2A">
      <w:pPr>
        <w:pStyle w:val="FirstParagraph"/>
        <w:rPr>
          <w:ins w:id="2" w:author="Levi Kilcher" w:date="2017-07-28T18:27:00Z"/>
        </w:rPr>
      </w:pPr>
      <w:ins w:id="3" w:author="Levi Kilcher" w:date="2017-07-28T18:27:00Z">
        <w:r>
          <w:t xml:space="preserve">Marine energy (OSW, tidal, wave) is a </w:t>
        </w:r>
      </w:ins>
      <w:ins w:id="4" w:author="Levi Kilcher" w:date="2017-07-28T18:28:00Z">
        <w:r>
          <w:t>promising area for</w:t>
        </w:r>
      </w:ins>
      <w:ins w:id="5" w:author="Levi Kilcher" w:date="2017-07-28T18:27:00Z">
        <w:r>
          <w:t xml:space="preserve"> the U.S. energy mix</w:t>
        </w:r>
      </w:ins>
      <w:ins w:id="6" w:author="Levi Kilcher" w:date="2017-07-28T18:28:00Z">
        <w:r>
          <w:t>… Recent OSW deployment in Roald Island…</w:t>
        </w:r>
      </w:ins>
    </w:p>
    <w:p w14:paraId="43D02902" w14:textId="32B48E37" w:rsidR="00F56A2A" w:rsidRDefault="00F56A2A">
      <w:pPr>
        <w:pStyle w:val="FirstParagraph"/>
        <w:rPr>
          <w:ins w:id="7" w:author="Levi Kilcher" w:date="2017-07-28T18:30:00Z"/>
        </w:rPr>
      </w:pPr>
      <w:ins w:id="8" w:author="Levi Kilcher" w:date="2017-07-28T18:28:00Z">
        <w:r>
          <w:t xml:space="preserve">Marine spatial planning is important as a diverse </w:t>
        </w:r>
      </w:ins>
      <w:ins w:id="9" w:author="Levi Kilcher" w:date="2017-07-28T18:29:00Z">
        <w:r>
          <w:t xml:space="preserve">and growing </w:t>
        </w:r>
      </w:ins>
      <w:ins w:id="10" w:author="Levi Kilcher" w:date="2017-07-28T18:28:00Z">
        <w:r>
          <w:t xml:space="preserve">range of industries begin utilizing the </w:t>
        </w:r>
      </w:ins>
      <w:ins w:id="11" w:author="Levi Kilcher" w:date="2017-07-28T18:29:00Z">
        <w:r>
          <w:t xml:space="preserve">ocean… A first step is that each sector understand the </w:t>
        </w:r>
      </w:ins>
      <w:ins w:id="12" w:author="Levi Kilcher" w:date="2017-07-28T18:30:00Z">
        <w:r>
          <w:t xml:space="preserve">existing </w:t>
        </w:r>
      </w:ins>
      <w:ins w:id="13" w:author="Levi Kilcher" w:date="2017-07-28T18:29:00Z">
        <w:r>
          <w:t>landscape and opportunities for the others</w:t>
        </w:r>
      </w:ins>
      <w:ins w:id="14" w:author="Levi Kilcher" w:date="2017-07-28T18:30:00Z">
        <w:r>
          <w:t>… This report investigates the</w:t>
        </w:r>
        <w:r w:rsidR="008E7AA1">
          <w:t xml:space="preserve"> overlap between </w:t>
        </w:r>
        <w:commentRangeStart w:id="15"/>
        <w:r w:rsidR="008E7AA1">
          <w:t xml:space="preserve">existing submarine cables </w:t>
        </w:r>
      </w:ins>
      <w:commentRangeEnd w:id="15"/>
      <w:ins w:id="16" w:author="Levi Kilcher" w:date="2017-07-28T18:31:00Z">
        <w:r w:rsidR="008E7AA1">
          <w:rPr>
            <w:rStyle w:val="CommentReference"/>
          </w:rPr>
          <w:commentReference w:id="15"/>
        </w:r>
      </w:ins>
      <w:ins w:id="18" w:author="Levi Kilcher" w:date="2017-07-28T18:30:00Z">
        <w:r w:rsidR="008E7AA1">
          <w:t>and the U.S. marine energy resource</w:t>
        </w:r>
        <w:r>
          <w:t>…</w:t>
        </w:r>
      </w:ins>
    </w:p>
    <w:p w14:paraId="3F9525D3" w14:textId="23C21276" w:rsidR="00DE3973" w:rsidRDefault="00B767D1">
      <w:pPr>
        <w:pStyle w:val="FirstParagraph"/>
      </w:pPr>
      <w:r>
        <w:t>Operation and maintenance of submarine cables may conflict with marine renewable energy development. Although submarine cable locations are publicly accessible, safe setback distances are not readily available for planning new marine renewable energy development.</w:t>
      </w:r>
    </w:p>
    <w:p w14:paraId="57D8F182" w14:textId="1BAD2FED" w:rsidR="00DE3973" w:rsidRDefault="00B767D1">
      <w:pPr>
        <w:pStyle w:val="BodyText"/>
      </w:pPr>
      <w:r>
        <w:lastRenderedPageBreak/>
        <w:t xml:space="preserve">We applied industry-advised safety buffers that varied with depth to existing submarine cables for "minimum" (2*depth, i.e. "2z") and "recommended" (3*depth, i.e. "3z") horizontal distances, both having a minimum 500 m buffer. </w:t>
      </w:r>
      <w:del w:id="19" w:author="Levi Kilcher" w:date="2017-07-28T18:33:00Z">
        <w:r w:rsidDel="008E7AA1">
          <w:delText xml:space="preserve">Of the original 230,835 km in the "NOAA Charted Submarine cables in the United States as of December 2012" dataset (Figure 1), 97,321 km fell within the 200 nm of the US exclusive economic zone (EEZ), which was analyzed across 12 territories that overlapped with the cables (Figure 2). </w:delText>
        </w:r>
      </w:del>
      <w:del w:id="20" w:author="Levi Kilcher" w:date="2017-07-28T18:34:00Z">
        <w:r w:rsidDel="008E7AA1">
          <w:delText xml:space="preserve">A custom Equal Area Albers projection based on 1/6th the extent of each territory was individually applied to minimize spatial distortion when buffering distances at 100 m depth increments using the GEBCO 30 arc-second global grid. </w:delText>
        </w:r>
      </w:del>
      <w:r>
        <w:t>The cable buffer area ranged from 29.35% (242,042 km</w:t>
      </w:r>
      <w:r>
        <w:rPr>
          <w:vertAlign w:val="superscript"/>
        </w:rPr>
        <w:t>2</w:t>
      </w:r>
      <w:r>
        <w:t xml:space="preserve"> [3z] of 824,679 km</w:t>
      </w:r>
      <w:r>
        <w:rPr>
          <w:vertAlign w:val="superscript"/>
        </w:rPr>
        <w:t>2</w:t>
      </w:r>
      <w:r>
        <w:t xml:space="preserve"> total) in the West </w:t>
      </w:r>
      <w:ins w:id="21" w:author="Levi Kilcher" w:date="2017-07-28T18:35:00Z">
        <w:r w:rsidR="008E7AA1">
          <w:t xml:space="preserve">Coast region </w:t>
        </w:r>
      </w:ins>
      <w:r>
        <w:t xml:space="preserve">owing to many cables present and the steep continental shelf, to virtually </w:t>
      </w:r>
      <w:proofErr w:type="spellStart"/>
      <w:r>
        <w:t>nill</w:t>
      </w:r>
      <w:proofErr w:type="spellEnd"/>
      <w:r>
        <w:t xml:space="preserve"> 0.01% (42 km</w:t>
      </w:r>
      <w:r>
        <w:rPr>
          <w:vertAlign w:val="superscript"/>
        </w:rPr>
        <w:t>2</w:t>
      </w:r>
      <w:r>
        <w:t xml:space="preserve"> [2z] of 406,970 km</w:t>
      </w:r>
      <w:r>
        <w:rPr>
          <w:vertAlign w:val="superscript"/>
        </w:rPr>
        <w:t>2</w:t>
      </w:r>
      <w:r>
        <w:t xml:space="preserve"> total) </w:t>
      </w:r>
      <w:commentRangeStart w:id="22"/>
      <w:r>
        <w:t xml:space="preserve">in Wake Island </w:t>
      </w:r>
      <w:commentRangeEnd w:id="22"/>
      <w:r w:rsidR="008E7AA1">
        <w:rPr>
          <w:rStyle w:val="CommentReference"/>
        </w:rPr>
        <w:commentReference w:id="22"/>
      </w:r>
      <w:r>
        <w:t>(Table 2).</w:t>
      </w:r>
    </w:p>
    <w:p w14:paraId="634420FC" w14:textId="77777777" w:rsidR="004D5B3C" w:rsidRDefault="00B767D1">
      <w:pPr>
        <w:pStyle w:val="BodyText"/>
        <w:rPr>
          <w:ins w:id="23" w:author="Levi Kilcher" w:date="2017-07-28T18:44:00Z"/>
        </w:rPr>
      </w:pPr>
      <w:r>
        <w:t xml:space="preserve">Overlap of cable buffers with marine renewable energy was assessed for tidal, wave and </w:t>
      </w:r>
      <w:ins w:id="24" w:author="Levi Kilcher" w:date="2017-07-28T18:36:00Z">
        <w:r w:rsidR="008E7AA1">
          <w:t xml:space="preserve">offshore </w:t>
        </w:r>
      </w:ins>
      <w:r>
        <w:t xml:space="preserve">wind energy based on estimates </w:t>
      </w:r>
      <w:commentRangeStart w:id="25"/>
      <w:r>
        <w:t>from the National Renewable Energy Lab (NREL)</w:t>
      </w:r>
      <w:commentRangeEnd w:id="25"/>
      <w:r w:rsidR="008E7AA1">
        <w:rPr>
          <w:rStyle w:val="CommentReference"/>
        </w:rPr>
        <w:commentReference w:id="25"/>
      </w:r>
      <w:r>
        <w:t xml:space="preserve">. </w:t>
      </w:r>
      <w:commentRangeStart w:id="26"/>
      <w:r>
        <w:t xml:space="preserve">Generally the highest proportion of energy is in the lower classes least likely for development where the highest area of overlap with cable buffers also </w:t>
      </w:r>
      <w:proofErr w:type="gramStart"/>
      <w:r>
        <w:t>exist</w:t>
      </w:r>
      <w:proofErr w:type="gramEnd"/>
      <w:r>
        <w:t xml:space="preserve"> (Figure 3; Table 3). </w:t>
      </w:r>
      <w:commentRangeEnd w:id="26"/>
      <w:r w:rsidR="008E7AA1">
        <w:rPr>
          <w:rStyle w:val="CommentReference"/>
        </w:rPr>
        <w:commentReference w:id="26"/>
      </w:r>
    </w:p>
    <w:p w14:paraId="3DE9F39A" w14:textId="768D1F6E" w:rsidR="004D5B3C" w:rsidRDefault="00B767D1">
      <w:pPr>
        <w:pStyle w:val="BodyText"/>
        <w:rPr>
          <w:ins w:id="27" w:author="Levi Kilcher" w:date="2017-07-28T18:48:00Z"/>
        </w:rPr>
      </w:pPr>
      <w:commentRangeStart w:id="28"/>
      <w:r>
        <w:t xml:space="preserve">The highest wind speed classes (10-11 &amp; 11-12 m/s) are however also occupied by the highest percentage of cable buffer overlap (55.7% &amp; 39.8% for 3z, 39.8% &amp; 15.9% for 2z respectively). </w:t>
      </w:r>
      <w:commentRangeEnd w:id="28"/>
      <w:r w:rsidR="004D5B3C">
        <w:rPr>
          <w:rStyle w:val="CommentReference"/>
        </w:rPr>
        <w:commentReference w:id="28"/>
      </w:r>
      <w:r>
        <w:t>These uncommon high wind speed areas are limited to Hawaii and West territories (Table 6; Figure 6</w:t>
      </w:r>
      <w:ins w:id="29" w:author="Levi Kilcher" w:date="2017-07-28T18:42:00Z">
        <w:r w:rsidR="008E7AA1">
          <w:t>,</w:t>
        </w:r>
      </w:ins>
      <w:r>
        <w:t xml:space="preserve"> </w:t>
      </w:r>
      <w:del w:id="30" w:author="Levi Kilcher" w:date="2017-07-28T18:42:00Z">
        <w:r w:rsidDel="008E7AA1">
          <w:delText xml:space="preserve">for bargraph; Figure </w:delText>
        </w:r>
      </w:del>
      <w:r>
        <w:t xml:space="preserve">21 </w:t>
      </w:r>
      <w:ins w:id="31" w:author="Levi Kilcher" w:date="2017-07-28T18:42:00Z">
        <w:r w:rsidR="008E7AA1">
          <w:t xml:space="preserve">and </w:t>
        </w:r>
      </w:ins>
      <w:del w:id="32" w:author="Levi Kilcher" w:date="2017-07-28T18:42:00Z">
        <w:r w:rsidDel="008E7AA1">
          <w:delText xml:space="preserve">for Hawaii wind map; Figure </w:delText>
        </w:r>
      </w:del>
      <w:r>
        <w:t>35</w:t>
      </w:r>
      <w:del w:id="33" w:author="Levi Kilcher" w:date="2017-07-28T18:42:00Z">
        <w:r w:rsidDel="008E7AA1">
          <w:delText xml:space="preserve"> for West wind map</w:delText>
        </w:r>
      </w:del>
      <w:r>
        <w:t>).</w:t>
      </w:r>
      <w:ins w:id="34" w:author="Levi Kilcher" w:date="2017-07-28T18:48:00Z">
        <w:r w:rsidR="004D5B3C">
          <w:t xml:space="preserve"> </w:t>
        </w:r>
        <w:commentRangeStart w:id="35"/>
        <w:r w:rsidR="004D5B3C">
          <w:t>…</w:t>
        </w:r>
        <w:commentRangeEnd w:id="35"/>
        <w:r w:rsidR="004D5B3C">
          <w:rPr>
            <w:rStyle w:val="CommentReference"/>
          </w:rPr>
          <w:commentReference w:id="35"/>
        </w:r>
      </w:ins>
    </w:p>
    <w:p w14:paraId="0B6B54A9" w14:textId="77777777" w:rsidR="004D5B3C" w:rsidRDefault="00B767D1">
      <w:pPr>
        <w:pStyle w:val="BodyText"/>
        <w:rPr>
          <w:ins w:id="37" w:author="Levi Kilcher" w:date="2017-07-28T18:49:00Z"/>
        </w:rPr>
      </w:pPr>
      <w:del w:id="38" w:author="Levi Kilcher" w:date="2017-07-28T18:48:00Z">
        <w:r w:rsidDel="004D5B3C">
          <w:delText xml:space="preserve"> Overall w</w:delText>
        </w:r>
      </w:del>
      <w:ins w:id="39" w:author="Levi Kilcher" w:date="2017-07-28T18:48:00Z">
        <w:r w:rsidR="004D5B3C">
          <w:t>W</w:t>
        </w:r>
      </w:ins>
      <w:r>
        <w:t>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w:t>
      </w:r>
      <w:proofErr w:type="gramStart"/>
      <w:r>
        <w:t>high energy</w:t>
      </w:r>
      <w:proofErr w:type="gramEnd"/>
      <w:r>
        <w:t xml:space="preserve"> wave classes are limited to the Pacific territories of Hawaii, West and Alaska (wind for Alaska was not available) (Table 5; Figure 5 for bargraph; Figure 20 for Hawaii wave map; Figure 34 for West wave map; Figure 9 for Alaska wave map).</w:t>
      </w:r>
    </w:p>
    <w:p w14:paraId="38B5EA9C" w14:textId="41FEA3D0" w:rsidR="00DE3973" w:rsidRDefault="00B767D1">
      <w:pPr>
        <w:pStyle w:val="BodyText"/>
        <w:rPr>
          <w:ins w:id="40" w:author="Levi Kilcher" w:date="2017-07-28T18:56:00Z"/>
        </w:rPr>
      </w:pPr>
      <w:del w:id="41" w:author="Levi Kilcher" w:date="2017-07-28T18:49:00Z">
        <w:r w:rsidDel="004D5B3C">
          <w:delText xml:space="preserve"> Tidal power is extremely dominated by the lowest energy class of 0-500 W/m</w:delText>
        </w:r>
        <w:r w:rsidDel="004D5B3C">
          <w:rPr>
            <w:vertAlign w:val="superscript"/>
          </w:rPr>
          <w:delText>2</w:delText>
        </w:r>
        <w:r w:rsidDel="004D5B3C">
          <w:delText xml:space="preserve"> covering 403,781 km</w:delText>
        </w:r>
        <w:r w:rsidDel="004D5B3C">
          <w:rPr>
            <w:vertAlign w:val="superscript"/>
          </w:rPr>
          <w:delText>2</w:delText>
        </w:r>
        <w:r w:rsidDel="004D5B3C">
          <w:delText xml:space="preserve">, which is 99.6% of the total area assessed. </w:delText>
        </w:r>
      </w:del>
      <w:r>
        <w:t xml:space="preserve">The cable overlap for </w:t>
      </w:r>
      <w:ins w:id="42" w:author="Levi Kilcher" w:date="2017-07-28T18:49:00Z">
        <w:r w:rsidR="004D5B3C">
          <w:t xml:space="preserve">tidal energy sites </w:t>
        </w:r>
      </w:ins>
      <w:del w:id="43" w:author="Levi Kilcher" w:date="2017-07-28T18:49:00Z">
        <w:r w:rsidDel="004D5B3C">
          <w:delText xml:space="preserve">the rare higher energy areas </w:delText>
        </w:r>
      </w:del>
      <w:r>
        <w:t xml:space="preserve">is </w:t>
      </w:r>
      <w:commentRangeStart w:id="44"/>
      <w:del w:id="45" w:author="Levi Kilcher" w:date="2017-07-28T18:55:00Z">
        <w:r w:rsidDel="002801B0">
          <w:delText xml:space="preserve">at most </w:delText>
        </w:r>
      </w:del>
      <w:r>
        <w:t>20.1</w:t>
      </w:r>
      <w:commentRangeEnd w:id="44"/>
      <w:r w:rsidR="002801B0">
        <w:rPr>
          <w:rStyle w:val="CommentReference"/>
        </w:rPr>
        <w:commentReference w:id="44"/>
      </w:r>
      <w:r>
        <w:t>% (12 of 59 km</w:t>
      </w:r>
      <w:r>
        <w:rPr>
          <w:vertAlign w:val="superscript"/>
        </w:rPr>
        <w:t>2</w:t>
      </w:r>
      <w:r>
        <w:t xml:space="preserve">) for </w:t>
      </w:r>
      <w:ins w:id="46" w:author="Levi Kilcher" w:date="2017-07-28T18:55:00Z">
        <w:r w:rsidR="002801B0">
          <w:t>low-intensity sites (</w:t>
        </w:r>
      </w:ins>
      <w:r>
        <w:t>500-1,000 W/m</w:t>
      </w:r>
      <w:r>
        <w:rPr>
          <w:vertAlign w:val="superscript"/>
        </w:rPr>
        <w:t>2</w:t>
      </w:r>
      <w:del w:id="47" w:author="Levi Kilcher" w:date="2017-07-28T18:55:00Z">
        <w:r w:rsidDel="002801B0">
          <w:delText xml:space="preserve"> </w:delText>
        </w:r>
      </w:del>
      <w:ins w:id="48" w:author="Levi Kilcher" w:date="2017-07-28T18:55:00Z">
        <w:r w:rsidR="002801B0">
          <w:t xml:space="preserve">) </w:t>
        </w:r>
      </w:ins>
      <w:del w:id="49" w:author="Levi Kilcher" w:date="2017-07-28T18:55:00Z">
        <w:r w:rsidDel="002801B0">
          <w:delText xml:space="preserve">in the West </w:delText>
        </w:r>
      </w:del>
      <w:r>
        <w:t xml:space="preserve">and less than 3% for </w:t>
      </w:r>
      <w:proofErr w:type="gramStart"/>
      <w:r>
        <w:t xml:space="preserve">the </w:t>
      </w:r>
      <w:proofErr w:type="spellStart"/>
      <w:ins w:id="50" w:author="Levi Kilcher" w:date="2017-07-28T18:50:00Z">
        <w:r w:rsidR="004D5B3C">
          <w:t>the</w:t>
        </w:r>
        <w:proofErr w:type="spellEnd"/>
        <w:proofErr w:type="gramEnd"/>
        <w:r w:rsidR="004D5B3C">
          <w:t xml:space="preserve"> most energetic sites with power densities</w:t>
        </w:r>
      </w:ins>
      <w:del w:id="51" w:author="Levi Kilcher" w:date="2017-07-28T18:50:00Z">
        <w:r w:rsidDel="004D5B3C">
          <w:delText>even rarer higher energy classes of</w:delText>
        </w:r>
      </w:del>
      <w:r>
        <w:t xml:space="preserve"> </w:t>
      </w:r>
      <w:ins w:id="52" w:author="Levi Kilcher" w:date="2017-07-28T18:50:00Z">
        <w:r w:rsidR="004D5B3C">
          <w:t>&gt;</w:t>
        </w:r>
      </w:ins>
      <w:r>
        <w:t>1,000</w:t>
      </w:r>
      <w:ins w:id="53" w:author="Levi Kilcher" w:date="2017-07-28T18:50:00Z">
        <w:r w:rsidR="004D5B3C">
          <w:t xml:space="preserve"> W/m</w:t>
        </w:r>
        <w:r w:rsidR="004D5B3C" w:rsidRPr="004D5B3C">
          <w:rPr>
            <w:vertAlign w:val="superscript"/>
            <w:rPrChange w:id="54" w:author="Levi Kilcher" w:date="2017-07-28T18:50:00Z">
              <w:rPr/>
            </w:rPrChange>
          </w:rPr>
          <w:t>2</w:t>
        </w:r>
      </w:ins>
      <w:del w:id="55" w:author="Levi Kilcher" w:date="2017-07-28T18:50:00Z">
        <w:r w:rsidDel="004D5B3C">
          <w:delText>-1,500 or &gt;1,500 found only in Alaska or the East</w:delText>
        </w:r>
      </w:del>
      <w:r>
        <w:t>.</w:t>
      </w:r>
    </w:p>
    <w:p w14:paraId="3FFD9FAA" w14:textId="6F9E4E57" w:rsidR="002801B0" w:rsidRDefault="002801B0">
      <w:pPr>
        <w:pStyle w:val="BodyText"/>
      </w:pPr>
      <w:commentRangeStart w:id="56"/>
      <w:ins w:id="57" w:author="Levi Kilcher" w:date="2017-07-28T18:56:00Z">
        <w:r>
          <w:t>In summary, …</w:t>
        </w:r>
        <w:commentRangeEnd w:id="56"/>
        <w:r>
          <w:rPr>
            <w:rStyle w:val="CommentReference"/>
          </w:rPr>
          <w:commentReference w:id="56"/>
        </w:r>
      </w:ins>
    </w:p>
    <w:p w14:paraId="35F6291B" w14:textId="77777777" w:rsidR="00DE3973" w:rsidRDefault="00B767D1">
      <w:pPr>
        <w:pStyle w:val="Heading1"/>
      </w:pPr>
      <w:bookmarkStart w:id="59" w:name="background"/>
      <w:bookmarkStart w:id="60" w:name="_Toc362686268"/>
      <w:bookmarkEnd w:id="59"/>
      <w:commentRangeStart w:id="61"/>
      <w:r>
        <w:t>Background</w:t>
      </w:r>
      <w:bookmarkEnd w:id="60"/>
      <w:commentRangeEnd w:id="61"/>
      <w:r w:rsidR="00F772FD">
        <w:rPr>
          <w:rStyle w:val="CommentReference"/>
          <w:rFonts w:asciiTheme="minorHAnsi" w:eastAsiaTheme="minorHAnsi" w:hAnsiTheme="minorHAnsi" w:cstheme="minorBidi"/>
          <w:b w:val="0"/>
          <w:bCs w:val="0"/>
          <w:color w:val="auto"/>
        </w:rPr>
        <w:commentReference w:id="61"/>
      </w:r>
    </w:p>
    <w:p w14:paraId="1109443B" w14:textId="77777777" w:rsidR="00B01074" w:rsidRDefault="00B767D1">
      <w:pPr>
        <w:pStyle w:val="FirstParagraph"/>
        <w:rPr>
          <w:ins w:id="62" w:author="Levi Kilcher" w:date="2017-07-28T19:41:00Z"/>
        </w:rPr>
      </w:pPr>
      <w:r>
        <w:t xml:space="preserve">Demand for abundant and diverse resources in the oceans is growing, </w:t>
      </w:r>
      <w:ins w:id="63" w:author="Levi Kilcher" w:date="2017-07-28T18:57:00Z">
        <w:r w:rsidR="002801B0">
          <w:t xml:space="preserve">which is </w:t>
        </w:r>
      </w:ins>
      <w:ins w:id="64" w:author="Levi Kilcher" w:date="2017-07-28T18:58:00Z">
        <w:r w:rsidR="002801B0">
          <w:t>emphasizing the importance of</w:t>
        </w:r>
      </w:ins>
      <w:del w:id="65" w:author="Levi Kilcher" w:date="2017-07-28T18:58:00Z">
        <w:r w:rsidDel="002801B0">
          <w:delText>necessitating</w:delText>
        </w:r>
      </w:del>
      <w:r>
        <w:t xml:space="preserve"> marine spatial planning. To inform development of Marine Hydrokinetic (MHK) and Offshore Wind (OSW) resources, the Department of Energy (DOE)</w:t>
      </w:r>
      <w:ins w:id="66" w:author="Levi Kilcher" w:date="2017-07-28T19:35:00Z">
        <w:r w:rsidR="00CC0612">
          <w:t>,</w:t>
        </w:r>
      </w:ins>
      <w:del w:id="67" w:author="Levi Kilcher" w:date="2017-07-28T19:35:00Z">
        <w:r w:rsidDel="00CC0612">
          <w:delText xml:space="preserve"> has asked</w:delText>
        </w:r>
      </w:del>
      <w:r>
        <w:t xml:space="preserve"> NREL</w:t>
      </w:r>
      <w:ins w:id="68" w:author="Levi Kilcher" w:date="2017-07-28T19:35:00Z">
        <w:r w:rsidR="00CC0612">
          <w:t xml:space="preserve">, and </w:t>
        </w:r>
        <w:proofErr w:type="spellStart"/>
        <w:r w:rsidR="00CC0612">
          <w:t>EcoQuants</w:t>
        </w:r>
        <w:proofErr w:type="spellEnd"/>
        <w:r w:rsidR="00CC0612">
          <w:t>, LLC have undertaken this</w:t>
        </w:r>
      </w:ins>
      <w:del w:id="69" w:author="Levi Kilcher" w:date="2017-07-28T19:35:00Z">
        <w:r w:rsidDel="00CC0612">
          <w:delText xml:space="preserve"> to identify — and mitigate where possible — the</w:delText>
        </w:r>
      </w:del>
      <w:r>
        <w:t xml:space="preserve"> competing uses </w:t>
      </w:r>
      <w:ins w:id="70" w:author="Levi Kilcher" w:date="2017-07-28T19:35:00Z">
        <w:r w:rsidR="00CC0612">
          <w:t xml:space="preserve">analysis </w:t>
        </w:r>
      </w:ins>
      <w:r>
        <w:t xml:space="preserve">between MHK/OSW technologies and </w:t>
      </w:r>
      <w:commentRangeStart w:id="71"/>
      <w:r>
        <w:t>subsea</w:t>
      </w:r>
      <w:commentRangeEnd w:id="71"/>
      <w:r w:rsidR="002801B0">
        <w:rPr>
          <w:rStyle w:val="CommentReference"/>
        </w:rPr>
        <w:commentReference w:id="71"/>
      </w:r>
      <w:r>
        <w:t xml:space="preserve"> power/telecom cables. The first step in this work is to identify and quantify the overlap between the MHK/OSW resource availability and existing cable routes.</w:t>
      </w:r>
    </w:p>
    <w:p w14:paraId="223FA26E" w14:textId="099508A0" w:rsidR="00CC0612" w:rsidRDefault="00B01074">
      <w:pPr>
        <w:pStyle w:val="FirstParagraph"/>
        <w:rPr>
          <w:ins w:id="72" w:author="Levi Kilcher" w:date="2017-07-28T19:36:00Z"/>
        </w:rPr>
      </w:pPr>
      <w:ins w:id="73" w:author="Levi Kilcher" w:date="2017-07-28T19:36:00Z">
        <w:r>
          <w:t>The analysis</w:t>
        </w:r>
        <w:r w:rsidR="00CC0612">
          <w:t xml:space="preserve"> is done in terms of resource area because the task of quantifying actual impacts on available resource is a non-trivial undertaking that involves subjective decisions of identifying resource opportunities.</w:t>
        </w:r>
      </w:ins>
      <w:ins w:id="74" w:author="Levi Kilcher" w:date="2017-07-28T19:38:00Z">
        <w:r w:rsidR="00C865F2">
          <w:t xml:space="preserve"> Quantifying overlap in-terms of </w:t>
        </w:r>
        <w:r w:rsidR="00C865F2">
          <w:lastRenderedPageBreak/>
          <w:t>resource area—on the other hand—</w:t>
        </w:r>
        <w:r w:rsidR="00755FC0">
          <w:t xml:space="preserve">is significantly more straight </w:t>
        </w:r>
        <w:r w:rsidR="00C865F2">
          <w:t xml:space="preserve">forward, and </w:t>
        </w:r>
      </w:ins>
      <w:ins w:id="75" w:author="Levi Kilcher" w:date="2017-07-28T19:39:00Z">
        <w:r w:rsidR="00C865F2">
          <w:t>useful to marine spatial planners.</w:t>
        </w:r>
        <w:r w:rsidR="00755FC0">
          <w:t xml:space="preserve"> </w:t>
        </w:r>
      </w:ins>
    </w:p>
    <w:p w14:paraId="3F93C0C2" w14:textId="7E4708FC" w:rsidR="00DE3973" w:rsidRDefault="00B767D1">
      <w:pPr>
        <w:pStyle w:val="FirstParagraph"/>
      </w:pPr>
      <w:commentRangeStart w:id="76"/>
      <w:del w:id="77" w:author="Levi Kilcher" w:date="2017-07-28T19:36:00Z">
        <w:r w:rsidDel="00CC0612">
          <w:delText xml:space="preserve"> </w:delText>
        </w:r>
      </w:del>
      <w:r>
        <w:t>Several</w:t>
      </w:r>
      <w:commentRangeEnd w:id="76"/>
      <w:r w:rsidR="00B01074">
        <w:rPr>
          <w:rStyle w:val="CommentReference"/>
        </w:rPr>
        <w:commentReference w:id="76"/>
      </w:r>
      <w:r>
        <w:t xml:space="preserve"> publicly available data layers are available that identify cable routes (e.g. MarineCadastre.gov currently hosts an offshore cables geographical information system (GIS) data layer) and MHK/OSW resource density (MHK Atlas, Wind Prospector). The cable route linear features, however, do not indicate the setback distance necessary to accommodate subsea cable maintenance requirements.</w:t>
      </w:r>
      <w:del w:id="78" w:author="Levi Kilcher" w:date="2017-07-28T19:01:00Z">
        <w:r w:rsidDel="002801B0">
          <w:delText xml:space="preserve"> Preliminary work was done within NREL to evaluate the influence of subsea cable setback distance on the overlap with MHK/OSW for the west coast of the U.S </w:delText>
        </w:r>
        <w:commentRangeStart w:id="79"/>
        <w:r w:rsidDel="002801B0">
          <w:delText>(Amante et al. 2016).</w:delText>
        </w:r>
      </w:del>
      <w:r>
        <w:t xml:space="preserve"> </w:t>
      </w:r>
      <w:commentRangeEnd w:id="79"/>
      <w:r w:rsidR="002801B0">
        <w:rPr>
          <w:rStyle w:val="CommentReference"/>
        </w:rPr>
        <w:commentReference w:id="79"/>
      </w:r>
      <w:r>
        <w:t>Industry reports (Communications Security, Reliability and Interoperability Council IV 2014, 2016) from the International Cable Protection Committee (ICPC) of the North American Submarine Cable Association (NASCA)</w:t>
      </w:r>
      <w:r>
        <w:rPr>
          <w:rStyle w:val="FootnoteReference"/>
        </w:rPr>
        <w:footnoteReference w:id="1"/>
      </w:r>
      <w:r>
        <w:t xml:space="preserve"> advise on setback distances </w:t>
      </w:r>
      <w:commentRangeStart w:id="80"/>
      <w:r>
        <w:t>that inform this analysis.</w:t>
      </w:r>
      <w:commentRangeEnd w:id="80"/>
      <w:r w:rsidR="002801B0">
        <w:rPr>
          <w:rStyle w:val="CommentReference"/>
        </w:rPr>
        <w:commentReference w:id="80"/>
      </w:r>
    </w:p>
    <w:p w14:paraId="2256A50D" w14:textId="77777777" w:rsidR="00DE3973" w:rsidRDefault="00B767D1">
      <w:pPr>
        <w:pStyle w:val="Heading1"/>
      </w:pPr>
      <w:bookmarkStart w:id="81" w:name="methods"/>
      <w:bookmarkStart w:id="82" w:name="_Toc362686269"/>
      <w:bookmarkEnd w:id="81"/>
      <w:r>
        <w:t>Methods</w:t>
      </w:r>
      <w:bookmarkEnd w:id="82"/>
    </w:p>
    <w:p w14:paraId="71069DA4" w14:textId="77777777" w:rsidR="00DE3973" w:rsidRDefault="00B767D1">
      <w:pPr>
        <w:pStyle w:val="Heading2"/>
      </w:pPr>
      <w:bookmarkStart w:id="83" w:name="study-area-submarine-cables-depth-and-en"/>
      <w:bookmarkStart w:id="84" w:name="_Toc362686270"/>
      <w:bookmarkEnd w:id="83"/>
      <w:r>
        <w:t>Study Area, Submarine Cables, Depth and Energy Data</w:t>
      </w:r>
      <w:bookmarkEnd w:id="84"/>
    </w:p>
    <w:p w14:paraId="25DA8614" w14:textId="580EEEA4" w:rsidR="00DE3973" w:rsidRDefault="00B767D1">
      <w:pPr>
        <w:pStyle w:val="FirstParagraph"/>
      </w:pPr>
      <w:r>
        <w:t>The study area consist</w:t>
      </w:r>
      <w:ins w:id="85" w:author="Levi Kilcher" w:date="2017-07-28T19:01:00Z">
        <w:r w:rsidR="002801B0">
          <w:t>s</w:t>
        </w:r>
      </w:ins>
      <w:del w:id="86" w:author="Levi Kilcher" w:date="2017-07-28T19:01:00Z">
        <w:r w:rsidDel="002801B0">
          <w:delText>ed</w:delText>
        </w:r>
      </w:del>
      <w:r>
        <w:t xml:space="preserve"> of the US waters (Flanders Marine Institute 2016), i.e. the </w:t>
      </w:r>
      <w:commentRangeStart w:id="87"/>
      <w:r>
        <w:t>200 nm extent deemed the exclusive economic zone (EEZ)</w:t>
      </w:r>
      <w:commentRangeEnd w:id="87"/>
      <w:r w:rsidR="002801B0">
        <w:rPr>
          <w:rStyle w:val="CommentReference"/>
        </w:rPr>
        <w:commentReference w:id="87"/>
      </w:r>
      <w:ins w:id="88" w:author="Levi Kilcher" w:date="2017-07-28T19:01:00Z">
        <w:r w:rsidR="002801B0">
          <w:t xml:space="preserve">. </w:t>
        </w:r>
      </w:ins>
      <w:del w:id="89" w:author="Levi Kilcher" w:date="2017-07-28T19:01:00Z">
        <w:r w:rsidDel="002801B0">
          <w:delText>,</w:delText>
        </w:r>
      </w:del>
      <w:r>
        <w:t xml:space="preserve"> </w:t>
      </w:r>
      <w:ins w:id="90" w:author="Levi Kilcher" w:date="2017-07-28T19:02:00Z">
        <w:r w:rsidR="002801B0">
          <w:t xml:space="preserve">We used </w:t>
        </w:r>
      </w:ins>
      <w:del w:id="91" w:author="Levi Kilcher" w:date="2017-07-28T19:02:00Z">
        <w:r w:rsidDel="002801B0">
          <w:delText xml:space="preserve">that overlapped with </w:delText>
        </w:r>
      </w:del>
      <w:r>
        <w:t xml:space="preserve">the offshore cable dataset "NOAA Charted Submarine cables in the United States as of December 2012" available through </w:t>
      </w:r>
      <w:commentRangeStart w:id="92"/>
      <w:r>
        <w:t>MarineCadastre.gov.</w:t>
      </w:r>
      <w:r>
        <w:rPr>
          <w:rStyle w:val="FootnoteReference"/>
        </w:rPr>
        <w:footnoteReference w:id="2"/>
      </w:r>
      <w:r>
        <w:t xml:space="preserve"> </w:t>
      </w:r>
      <w:commentRangeEnd w:id="92"/>
      <w:r w:rsidR="00F772FD">
        <w:rPr>
          <w:rStyle w:val="CommentReference"/>
        </w:rPr>
        <w:commentReference w:id="92"/>
      </w:r>
      <w:r>
        <w:t xml:space="preserve">The territory of the contiguous US </w:t>
      </w:r>
      <w:proofErr w:type="gramStart"/>
      <w:r>
        <w:t>was</w:t>
      </w:r>
      <w:proofErr w:type="gramEnd"/>
      <w:r>
        <w:t xml:space="preserve"> </w:t>
      </w:r>
      <w:del w:id="93" w:author="Levi Kilcher" w:date="2017-07-28T19:18:00Z">
        <w:r w:rsidDel="00E61EC1">
          <w:delText xml:space="preserve">further </w:delText>
        </w:r>
      </w:del>
      <w:r>
        <w:t xml:space="preserve">divided into </w:t>
      </w:r>
      <w:ins w:id="94" w:author="Levi Kilcher" w:date="2017-07-28T19:18:00Z">
        <w:r w:rsidR="00E61EC1">
          <w:t xml:space="preserve">regions: </w:t>
        </w:r>
      </w:ins>
      <w:ins w:id="95" w:author="Levi Kilcher" w:date="2017-07-28T19:17:00Z">
        <w:r w:rsidR="00E61EC1">
          <w:t xml:space="preserve">Alaska, </w:t>
        </w:r>
      </w:ins>
      <w:ins w:id="96" w:author="Levi Kilcher" w:date="2017-07-28T19:18:00Z">
        <w:r w:rsidR="00E61EC1">
          <w:t xml:space="preserve">Hawaii, </w:t>
        </w:r>
      </w:ins>
      <w:commentRangeStart w:id="97"/>
      <w:r>
        <w:t>West</w:t>
      </w:r>
      <w:ins w:id="98" w:author="Levi Kilcher" w:date="2017-07-28T19:18:00Z">
        <w:r w:rsidR="00E61EC1">
          <w:t xml:space="preserve"> Coast</w:t>
        </w:r>
      </w:ins>
      <w:r>
        <w:t>, East</w:t>
      </w:r>
      <w:ins w:id="99" w:author="Levi Kilcher" w:date="2017-07-28T19:18:00Z">
        <w:r w:rsidR="00E61EC1">
          <w:t xml:space="preserve"> Coast</w:t>
        </w:r>
      </w:ins>
      <w:commentRangeEnd w:id="97"/>
      <w:ins w:id="100" w:author="Levi Kilcher" w:date="2017-07-28T19:58:00Z">
        <w:r w:rsidR="00C31D96">
          <w:rPr>
            <w:rStyle w:val="CommentReference"/>
          </w:rPr>
          <w:commentReference w:id="97"/>
        </w:r>
      </w:ins>
      <w:ins w:id="102" w:author="Levi Kilcher" w:date="2017-07-28T19:18:00Z">
        <w:r w:rsidR="00E61EC1">
          <w:t>,</w:t>
        </w:r>
      </w:ins>
      <w:r>
        <w:t xml:space="preserve"> and Gulf of Mexico </w:t>
      </w:r>
      <w:commentRangeStart w:id="103"/>
      <w:del w:id="104" w:author="Levi Kilcher" w:date="2017-07-28T19:18:00Z">
        <w:r w:rsidDel="00E61EC1">
          <w:delText xml:space="preserve">territories based on the Gulf of Mexico description from the International Hydrographic Organization (IHO) Sea Areas </w:delText>
        </w:r>
      </w:del>
      <w:r>
        <w:t>(VLIZ 2017)</w:t>
      </w:r>
      <w:commentRangeEnd w:id="103"/>
      <w:r w:rsidR="00E61EC1">
        <w:rPr>
          <w:rStyle w:val="CommentReference"/>
        </w:rPr>
        <w:commentReference w:id="103"/>
      </w:r>
      <w:r>
        <w:t xml:space="preserve">. </w:t>
      </w:r>
      <w:commentRangeStart w:id="105"/>
      <w:r>
        <w:t xml:space="preserve">To accomodate territories overlapping the international dateline (Hawaii and Alaska), all input and output products were shifted from [-180,180] to [0,360]. </w:t>
      </w:r>
      <w:commentRangeEnd w:id="105"/>
      <w:r w:rsidR="00E61EC1">
        <w:rPr>
          <w:rStyle w:val="CommentReference"/>
        </w:rPr>
        <w:commentReference w:id="105"/>
      </w:r>
      <w:r>
        <w:t>For more details on the 12 territories used in this analysis, see Table 1 and Figure 1.</w:t>
      </w:r>
    </w:p>
    <w:p w14:paraId="4B567D83" w14:textId="77777777" w:rsidR="00DE3973" w:rsidRDefault="00B767D1">
      <w:pPr>
        <w:pStyle w:val="BodyText"/>
      </w:pPr>
      <w:r>
        <w:rPr>
          <w:noProof/>
        </w:rPr>
        <w:lastRenderedPageBreak/>
        <w:drawing>
          <wp:inline distT="0" distB="0" distL="0" distR="0" wp14:anchorId="2690E2B7" wp14:editId="1F5654B5">
            <wp:extent cx="5334000" cy="309372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1Territories-1.png"/>
                    <pic:cNvPicPr>
                      <a:picLocks noChangeAspect="1" noChangeArrowheads="1"/>
                    </pic:cNvPicPr>
                  </pic:nvPicPr>
                  <pic:blipFill>
                    <a:blip r:embed="rId9"/>
                    <a:stretch>
                      <a:fillRect/>
                    </a:stretch>
                  </pic:blipFill>
                  <pic:spPr bwMode="auto">
                    <a:xfrm>
                      <a:off x="0" y="0"/>
                      <a:ext cx="5334000" cy="3093720"/>
                    </a:xfrm>
                    <a:prstGeom prst="rect">
                      <a:avLst/>
                    </a:prstGeom>
                    <a:noFill/>
                    <a:ln w="9525">
                      <a:noFill/>
                      <a:headEnd/>
                      <a:tailEnd/>
                    </a:ln>
                  </pic:spPr>
                </pic:pic>
              </a:graphicData>
            </a:graphic>
          </wp:inline>
        </w:drawing>
      </w:r>
    </w:p>
    <w:p w14:paraId="5019F909" w14:textId="77777777" w:rsidR="00DE3973" w:rsidRDefault="00B767D1">
      <w:pPr>
        <w:pStyle w:val="FigurewithCaption"/>
      </w:pPr>
      <w:r>
        <w:rPr>
          <w:noProof/>
        </w:rPr>
        <w:drawing>
          <wp:inline distT="0" distB="0" distL="0" distR="0" wp14:anchorId="4DFC6F82" wp14:editId="684E9A34">
            <wp:extent cx="5334000" cy="4103076"/>
            <wp:effectExtent l="0" t="0" r="0" b="0"/>
            <wp:docPr id="2" name="Picture" descr="Figure 1 Map of NOAA Charted Submarine cables as of December 2012 within the exclusive economic zone (EEZ; 200 nm) of United States territories."/>
            <wp:cNvGraphicFramePr/>
            <a:graphic xmlns:a="http://schemas.openxmlformats.org/drawingml/2006/main">
              <a:graphicData uri="http://schemas.openxmlformats.org/drawingml/2006/picture">
                <pic:pic xmlns:pic="http://schemas.openxmlformats.org/drawingml/2006/picture">
                  <pic:nvPicPr>
                    <pic:cNvPr id="0" name="Picture" descr="figs/mapCableTerritories.png"/>
                    <pic:cNvPicPr>
                      <a:picLocks noChangeAspect="1" noChangeArrowheads="1"/>
                    </pic:cNvPicPr>
                  </pic:nvPicPr>
                  <pic:blipFill>
                    <a:blip r:embed="rId10"/>
                    <a:stretch>
                      <a:fillRect/>
                    </a:stretch>
                  </pic:blipFill>
                  <pic:spPr bwMode="auto">
                    <a:xfrm>
                      <a:off x="0" y="0"/>
                      <a:ext cx="5334000" cy="4103076"/>
                    </a:xfrm>
                    <a:prstGeom prst="rect">
                      <a:avLst/>
                    </a:prstGeom>
                    <a:noFill/>
                    <a:ln w="9525">
                      <a:noFill/>
                      <a:headEnd/>
                      <a:tailEnd/>
                    </a:ln>
                  </pic:spPr>
                </pic:pic>
              </a:graphicData>
            </a:graphic>
          </wp:inline>
        </w:drawing>
      </w:r>
    </w:p>
    <w:p w14:paraId="0F739E12" w14:textId="77777777" w:rsidR="00DE3973" w:rsidRDefault="00B767D1">
      <w:pPr>
        <w:pStyle w:val="ImageCaption"/>
      </w:pPr>
      <w:commentRangeStart w:id="106"/>
      <w:r>
        <w:t>Figure 1 Map of NOAA Charted Submarine cables as of December 2012 within the exclusive economic zone (EEZ; 200 nm) of United States territories.</w:t>
      </w:r>
      <w:commentRangeEnd w:id="106"/>
      <w:r w:rsidR="00F85588">
        <w:rPr>
          <w:rStyle w:val="CommentReference"/>
          <w:i w:val="0"/>
        </w:rPr>
        <w:commentReference w:id="106"/>
      </w:r>
    </w:p>
    <w:p w14:paraId="6183DD2C" w14:textId="77777777" w:rsidR="00DE3973" w:rsidRDefault="00B767D1">
      <w:pPr>
        <w:pStyle w:val="BodyText"/>
      </w:pPr>
      <w:r>
        <w:lastRenderedPageBreak/>
        <w:t xml:space="preserve">Bathymetric depth comes from the </w:t>
      </w:r>
      <w:commentRangeStart w:id="107"/>
      <w:r w:rsidR="008E7AA1">
        <w:fldChar w:fldCharType="begin"/>
      </w:r>
      <w:r w:rsidR="008E7AA1">
        <w:instrText xml:space="preserve"> HYPERLINK "http://www.gebco.net/data_and_products/gridded_bathymetry_data/gebco_30_second_grid/" \h </w:instrText>
      </w:r>
      <w:r w:rsidR="008E7AA1">
        <w:fldChar w:fldCharType="separate"/>
      </w:r>
      <w:r>
        <w:rPr>
          <w:rStyle w:val="Hyperlink"/>
        </w:rPr>
        <w:t>GEBCO 30 arc-seco</w:t>
      </w:r>
      <w:r>
        <w:rPr>
          <w:rStyle w:val="Hyperlink"/>
        </w:rPr>
        <w:t>n</w:t>
      </w:r>
      <w:r>
        <w:rPr>
          <w:rStyle w:val="Hyperlink"/>
        </w:rPr>
        <w:t>d grid</w:t>
      </w:r>
      <w:r w:rsidR="008E7AA1">
        <w:rPr>
          <w:rStyle w:val="Hyperlink"/>
        </w:rPr>
        <w:fldChar w:fldCharType="end"/>
      </w:r>
      <w:r>
        <w:rPr>
          <w:rStyle w:val="FootnoteReference"/>
        </w:rPr>
        <w:footnoteReference w:id="3"/>
      </w:r>
      <w:r>
        <w:t>.</w:t>
      </w:r>
      <w:commentRangeEnd w:id="107"/>
      <w:r w:rsidR="00B536FC">
        <w:rPr>
          <w:rStyle w:val="CommentReference"/>
        </w:rPr>
        <w:commentReference w:id="107"/>
      </w:r>
    </w:p>
    <w:p w14:paraId="1AC8C983" w14:textId="77777777" w:rsidR="00DE3973" w:rsidRDefault="00B767D1">
      <w:pPr>
        <w:pStyle w:val="BodyText"/>
      </w:pPr>
      <w:r>
        <w:t>The marine renewable energy datasets are from NREL and accessible online via NREL's Wind Prospector</w:t>
      </w:r>
      <w:r>
        <w:rPr>
          <w:rStyle w:val="FootnoteReference"/>
        </w:rPr>
        <w:footnoteReference w:id="4"/>
      </w:r>
      <w:r>
        <w:t xml:space="preserve"> and MHK Atlas</w:t>
      </w:r>
      <w:r>
        <w:rPr>
          <w:rStyle w:val="FootnoteReference"/>
        </w:rPr>
        <w:footnoteReference w:id="5"/>
      </w:r>
      <w:r>
        <w:t>. Tidal data were modeled using the Regional Ocean Modeling System and calibrated with available measurements of tidal current speed and water level surface in terms of watts per square meter (W/m</w:t>
      </w:r>
      <w:r>
        <w:rPr>
          <w:vertAlign w:val="superscript"/>
        </w:rPr>
        <w:t>2</w:t>
      </w:r>
      <w:r>
        <w:t xml:space="preserve">) (Haas et al. 2011). Wave data is based on a 51-month Wavewatch III hindcast database developed by the National Oceanographic and Atmospheric Administration’s (NOAA’s) National Centers for Environmental Prediction for estimation of wave power density in terms of kilowatts per meter (kW/m) (P. T. Jacobson et al. 2011). </w:t>
      </w:r>
      <w:commentRangeStart w:id="108"/>
      <w:r>
        <w:t>Wind data is for average offshore wind speed in meters per second (m/s) at a 90 m hub height.</w:t>
      </w:r>
      <w:r>
        <w:rPr>
          <w:rStyle w:val="FootnoteReference"/>
        </w:rPr>
        <w:footnoteReference w:id="6"/>
      </w:r>
      <w:commentRangeEnd w:id="108"/>
      <w:r w:rsidR="00B536FC">
        <w:rPr>
          <w:rStyle w:val="CommentReference"/>
        </w:rPr>
        <w:commentReference w:id="108"/>
      </w:r>
    </w:p>
    <w:p w14:paraId="23E768FA" w14:textId="77777777" w:rsidR="00DE3973" w:rsidRDefault="00B767D1">
      <w:pPr>
        <w:pStyle w:val="Heading2"/>
      </w:pPr>
      <w:bookmarkStart w:id="109" w:name="submarine-cable-avoidance-zones"/>
      <w:bookmarkStart w:id="110" w:name="_Toc362686271"/>
      <w:bookmarkEnd w:id="109"/>
      <w:r>
        <w:t>Submarine Cable Avoidance Zones</w:t>
      </w:r>
      <w:bookmarkEnd w:id="110"/>
    </w:p>
    <w:p w14:paraId="7FB3161C" w14:textId="77777777" w:rsidR="00DE3973" w:rsidRDefault="00B767D1">
      <w:pPr>
        <w:pStyle w:val="FirstParagraph"/>
      </w:pPr>
      <w:r>
        <w:t xml:space="preserve">The International Cable Protection Committee (ICPC) of the North American Submarine Cable Association (NASCA) outlined recommendations for siting new offshore renewable wind energy facilities and routing new cables. For new </w:t>
      </w:r>
      <w:commentRangeStart w:id="111"/>
      <w:r>
        <w:t>facilities</w:t>
      </w:r>
      <w:commentRangeEnd w:id="111"/>
      <w:r w:rsidR="00B536FC">
        <w:rPr>
          <w:rStyle w:val="CommentReference"/>
        </w:rPr>
        <w:commentReference w:id="111"/>
      </w:r>
      <w:r>
        <w:t xml:space="preserve"> they recommend a minimum of </w:t>
      </w:r>
      <w:commentRangeStart w:id="112"/>
      <w:r>
        <w:t>500 m</w:t>
      </w:r>
      <w:commentRangeEnd w:id="112"/>
      <w:r w:rsidR="00B536FC">
        <w:rPr>
          <w:rStyle w:val="CommentReference"/>
        </w:rPr>
        <w:commentReference w:id="112"/>
      </w:r>
      <w:r>
        <w:t xml:space="preserve"> and further offshore twice the depth to the seafloor, per ICPC Recommendation 13 No. 2 (Communications Security, Reliability and Interoperability Council IV 2014). So for depths &lt;= 250 m, a 500 m buffer from the cables applies and for depths &gt; 250 m, 2 * depth is to be used. </w:t>
      </w:r>
      <w:commentRangeStart w:id="113"/>
      <w:r>
        <w:t>For placing new submarine cables</w:t>
      </w:r>
      <w:commentRangeEnd w:id="113"/>
      <w:r w:rsidR="00B536FC">
        <w:rPr>
          <w:rStyle w:val="CommentReference"/>
        </w:rPr>
        <w:commentReference w:id="113"/>
      </w:r>
      <w:r>
        <w:t xml:space="preserve">, seperation distances are specified for minimum (2 * depth) and recommended (3 * depth), per related to ICPC Recommendation 2 No. 10 (Communications Security, Reliability and Interoperability Council IV 2014). </w:t>
      </w:r>
      <w:commentRangeStart w:id="114"/>
      <w:r>
        <w:t>We combined these two criteria into 2 sets of buffer distances for minimum ("2z": 2 * depth) and recommended ("3z": 3 * depth) avoidance zones, both with a minimum 500 m width.</w:t>
      </w:r>
      <w:commentRangeEnd w:id="114"/>
      <w:r w:rsidR="00B536FC">
        <w:rPr>
          <w:rStyle w:val="CommentReference"/>
        </w:rPr>
        <w:commentReference w:id="114"/>
      </w:r>
    </w:p>
    <w:p w14:paraId="14642177" w14:textId="77777777" w:rsidR="00DE3973" w:rsidRDefault="00B767D1">
      <w:pPr>
        <w:pStyle w:val="Heading2"/>
      </w:pPr>
      <w:bookmarkStart w:id="115" w:name="depth-varying-cable-buffer"/>
      <w:bookmarkStart w:id="116" w:name="_Toc362686272"/>
      <w:bookmarkEnd w:id="115"/>
      <w:r>
        <w:t>Depth-Varying Cable Buffer</w:t>
      </w:r>
      <w:bookmarkEnd w:id="116"/>
    </w:p>
    <w:p w14:paraId="60649E48" w14:textId="10FA0BF9" w:rsidR="00DE3973" w:rsidRDefault="00B767D1">
      <w:pPr>
        <w:pStyle w:val="FirstParagraph"/>
      </w:pPr>
      <w:r>
        <w:t xml:space="preserve">A depth-varying buffer for "minimum" (2z) and "recommended" (3z) </w:t>
      </w:r>
      <w:commentRangeStart w:id="117"/>
      <w:r>
        <w:t xml:space="preserve">was </w:t>
      </w:r>
      <w:del w:id="118" w:author="Levi Kilcher" w:date="2017-07-28T19:54:00Z">
        <w:r w:rsidDel="00B536FC">
          <w:delText xml:space="preserve">achieved </w:delText>
        </w:r>
      </w:del>
      <w:ins w:id="119" w:author="Levi Kilcher" w:date="2017-07-28T19:54:00Z">
        <w:r w:rsidR="00B536FC">
          <w:t xml:space="preserve">calculated </w:t>
        </w:r>
      </w:ins>
      <w:r>
        <w:t xml:space="preserve">by intersecting depth with cables and buffering </w:t>
      </w:r>
      <w:del w:id="120" w:author="Levi Kilcher" w:date="2017-07-28T19:54:00Z">
        <w:r w:rsidDel="00B536FC">
          <w:delText xml:space="preserve">out </w:delText>
        </w:r>
      </w:del>
      <w:ins w:id="121" w:author="Levi Kilcher" w:date="2017-07-28T19:54:00Z">
        <w:r w:rsidR="00B536FC">
          <w:t xml:space="preserve">the cable </w:t>
        </w:r>
      </w:ins>
      <w:r>
        <w:t xml:space="preserve">by depth. </w:t>
      </w:r>
      <w:commentRangeEnd w:id="117"/>
      <w:r w:rsidR="00B536FC">
        <w:rPr>
          <w:rStyle w:val="CommentReference"/>
        </w:rPr>
        <w:commentReference w:id="117"/>
      </w:r>
      <w:commentRangeStart w:id="122"/>
      <w:r>
        <w:t xml:space="preserve">Depth from the GEBCO grid was reclassed into 100 m increments starting with 250 m to apply a 500 m minimum for the 2z and 3z products, and converted to polygons for intersecting with the cable linear features. </w:t>
      </w:r>
      <w:commentRangeEnd w:id="122"/>
      <w:r w:rsidR="00C31D96">
        <w:rPr>
          <w:rStyle w:val="CommentReference"/>
        </w:rPr>
        <w:commentReference w:id="122"/>
      </w:r>
      <w:r>
        <w:t xml:space="preserve">A custom Albers Equal Area Conic projection based on </w:t>
      </w:r>
      <w:r>
        <w:lastRenderedPageBreak/>
        <w:t>1/6th the extent</w:t>
      </w:r>
      <w:r>
        <w:rPr>
          <w:rStyle w:val="FootnoteReference"/>
        </w:rPr>
        <w:footnoteReference w:id="7"/>
      </w:r>
      <w:r>
        <w:t xml:space="preserve"> of each territory was individually applied to minimize spatial distortion when buffering.</w:t>
      </w:r>
    </w:p>
    <w:p w14:paraId="0F191803" w14:textId="77777777" w:rsidR="00DE3973" w:rsidRDefault="00B767D1">
      <w:pPr>
        <w:pStyle w:val="Heading1"/>
      </w:pPr>
      <w:bookmarkStart w:id="123" w:name="results"/>
      <w:bookmarkStart w:id="124" w:name="_Toc362686273"/>
      <w:bookmarkEnd w:id="123"/>
      <w:r>
        <w:t>Results</w:t>
      </w:r>
      <w:bookmarkEnd w:id="124"/>
    </w:p>
    <w:p w14:paraId="50BAD520" w14:textId="70DAA1AC" w:rsidR="00DE3973" w:rsidRDefault="00B767D1">
      <w:pPr>
        <w:pStyle w:val="FirstParagraph"/>
      </w:pPr>
      <w:commentRangeStart w:id="125"/>
      <w:r>
        <w:t>All analytical code to generate outputs, inclu</w:t>
      </w:r>
      <w:del w:id="126" w:author="Levi Kilcher" w:date="2017-07-28T19:58:00Z">
        <w:r w:rsidDel="00C31D96">
          <w:delText>l</w:delText>
        </w:r>
      </w:del>
      <w:r>
        <w:t xml:space="preserve">ding this data driven report, are available in a publicly accessible online repository: </w:t>
      </w:r>
      <w:hyperlink r:id="rId11">
        <w:r>
          <w:rPr>
            <w:rStyle w:val="Hyperlink"/>
          </w:rPr>
          <w:t>http://github.com/ecoquants/nrel-cables</w:t>
        </w:r>
      </w:hyperlink>
      <w:r>
        <w:t>. Here are particularly noteworthy files:</w:t>
      </w:r>
      <w:commentRangeEnd w:id="125"/>
      <w:r w:rsidR="00C31D96">
        <w:rPr>
          <w:rStyle w:val="CommentReference"/>
        </w:rPr>
        <w:commentReference w:id="125"/>
      </w:r>
    </w:p>
    <w:p w14:paraId="2A8F02A5" w14:textId="77777777" w:rsidR="00DE3973" w:rsidRDefault="00B767D1">
      <w:pPr>
        <w:pStyle w:val="Compact"/>
        <w:numPr>
          <w:ilvl w:val="0"/>
          <w:numId w:val="3"/>
        </w:numPr>
      </w:pPr>
      <w:proofErr w:type="gramStart"/>
      <w:r>
        <w:rPr>
          <w:rStyle w:val="VerbatimChar"/>
        </w:rPr>
        <w:t>data</w:t>
      </w:r>
      <w:proofErr w:type="gramEnd"/>
      <w:r>
        <w:rPr>
          <w:rStyle w:val="VerbatimChar"/>
        </w:rPr>
        <w:t>/</w:t>
      </w:r>
    </w:p>
    <w:p w14:paraId="4B653B7F" w14:textId="77777777" w:rsidR="00DE3973" w:rsidRDefault="008E7AA1">
      <w:pPr>
        <w:pStyle w:val="Compact"/>
        <w:numPr>
          <w:ilvl w:val="1"/>
          <w:numId w:val="4"/>
        </w:numPr>
      </w:pPr>
      <w:hyperlink r:id="rId12">
        <w:proofErr w:type="gramStart"/>
        <w:r w:rsidR="00B767D1">
          <w:rPr>
            <w:rStyle w:val="Hyperlink"/>
          </w:rPr>
          <w:t>lns</w:t>
        </w:r>
        <w:proofErr w:type="gramEnd"/>
        <w:r w:rsidR="00B767D1">
          <w:rPr>
            <w:rStyle w:val="Hyperlink"/>
          </w:rPr>
          <w:t>_d1x.geojson</w:t>
        </w:r>
      </w:hyperlink>
      <w:r w:rsidR="00B767D1">
        <w:t>: lines of submarine cables segmented at 100 m increments with depth value for buffering, ie minimum 500 m and depth (z) for multiplying by 2 (2z) or 3 (3z).</w:t>
      </w:r>
    </w:p>
    <w:p w14:paraId="05A862E3" w14:textId="77777777" w:rsidR="00DE3973" w:rsidRDefault="008E7AA1">
      <w:pPr>
        <w:pStyle w:val="Compact"/>
        <w:numPr>
          <w:ilvl w:val="1"/>
          <w:numId w:val="4"/>
        </w:numPr>
      </w:pPr>
      <w:hyperlink r:id="rId13">
        <w:proofErr w:type="gramStart"/>
        <w:r w:rsidR="00B767D1">
          <w:rPr>
            <w:rStyle w:val="Hyperlink"/>
          </w:rPr>
          <w:t>buf</w:t>
        </w:r>
        <w:proofErr w:type="gramEnd"/>
        <w:r w:rsidR="00B767D1">
          <w:rPr>
            <w:rStyle w:val="Hyperlink"/>
          </w:rPr>
          <w:t>_2xdepth_incr100m.geojson</w:t>
        </w:r>
      </w:hyperlink>
      <w:r w:rsidR="00B767D1">
        <w:t>: polygons for "minimum" avoidance zone for buffer at twice the depth (2z), mimimum 500 m.</w:t>
      </w:r>
    </w:p>
    <w:p w14:paraId="27E65996" w14:textId="77777777" w:rsidR="00DE3973" w:rsidRDefault="008E7AA1">
      <w:pPr>
        <w:pStyle w:val="Compact"/>
        <w:numPr>
          <w:ilvl w:val="1"/>
          <w:numId w:val="4"/>
        </w:numPr>
      </w:pPr>
      <w:hyperlink r:id="rId14">
        <w:proofErr w:type="gramStart"/>
        <w:r w:rsidR="00B767D1">
          <w:rPr>
            <w:rStyle w:val="Hyperlink"/>
          </w:rPr>
          <w:t>buf</w:t>
        </w:r>
        <w:proofErr w:type="gramEnd"/>
        <w:r w:rsidR="00B767D1">
          <w:rPr>
            <w:rStyle w:val="Hyperlink"/>
          </w:rPr>
          <w:t>_3xdepth_incr100m.geojson</w:t>
        </w:r>
      </w:hyperlink>
      <w:r w:rsidR="00B767D1">
        <w:t>: polygons for "recommended" avoidance zone for buffer at three times the depth (3z), mimimum 500 m.</w:t>
      </w:r>
    </w:p>
    <w:p w14:paraId="4B078F08" w14:textId="77777777" w:rsidR="00DE3973" w:rsidRDefault="00B767D1">
      <w:pPr>
        <w:pStyle w:val="Compact"/>
        <w:numPr>
          <w:ilvl w:val="0"/>
          <w:numId w:val="3"/>
        </w:numPr>
      </w:pPr>
      <w:proofErr w:type="gramStart"/>
      <w:r>
        <w:rPr>
          <w:rStyle w:val="VerbatimChar"/>
        </w:rPr>
        <w:t>docs</w:t>
      </w:r>
      <w:proofErr w:type="gramEnd"/>
      <w:r>
        <w:rPr>
          <w:rStyle w:val="VerbatimChar"/>
        </w:rPr>
        <w:t>/</w:t>
      </w:r>
    </w:p>
    <w:p w14:paraId="7C0700F1" w14:textId="77777777" w:rsidR="00DE3973" w:rsidRDefault="008E7AA1">
      <w:pPr>
        <w:pStyle w:val="Compact"/>
        <w:numPr>
          <w:ilvl w:val="1"/>
          <w:numId w:val="5"/>
        </w:numPr>
      </w:pPr>
      <w:hyperlink r:id="rId15">
        <w:proofErr w:type="spellStart"/>
        <w:proofErr w:type="gramStart"/>
        <w:r w:rsidR="00B767D1">
          <w:rPr>
            <w:rStyle w:val="Hyperlink"/>
          </w:rPr>
          <w:t>packages</w:t>
        </w:r>
        <w:proofErr w:type="gramEnd"/>
        <w:r w:rsidR="00B767D1">
          <w:rPr>
            <w:rStyle w:val="Hyperlink"/>
          </w:rPr>
          <w:t>_vars.R</w:t>
        </w:r>
        <w:proofErr w:type="spellEnd"/>
      </w:hyperlink>
      <w:r w:rsidR="00B767D1">
        <w:t>: R code with variables and packages used across analysis (</w:t>
      </w:r>
      <w:r w:rsidR="00B767D1">
        <w:rPr>
          <w:rStyle w:val="VerbatimChar"/>
        </w:rPr>
        <w:t>create_cable-buffer.R</w:t>
      </w:r>
      <w:r w:rsidR="00B767D1">
        <w:t xml:space="preserve">, </w:t>
      </w:r>
      <w:r w:rsidR="00B767D1">
        <w:rPr>
          <w:rStyle w:val="VerbatimChar"/>
        </w:rPr>
        <w:t>extract_cable-energy.R</w:t>
      </w:r>
      <w:r w:rsidR="00B767D1">
        <w:t>) and reporting (</w:t>
      </w:r>
      <w:r w:rsidR="00B767D1">
        <w:rPr>
          <w:rStyle w:val="VerbatimChar"/>
        </w:rPr>
        <w:t>report.Rmd</w:t>
      </w:r>
      <w:r w:rsidR="00B767D1">
        <w:t>)</w:t>
      </w:r>
    </w:p>
    <w:p w14:paraId="33BC11FE" w14:textId="77777777" w:rsidR="00DE3973" w:rsidRDefault="008E7AA1">
      <w:pPr>
        <w:pStyle w:val="Compact"/>
        <w:numPr>
          <w:ilvl w:val="1"/>
          <w:numId w:val="5"/>
        </w:numPr>
      </w:pPr>
      <w:hyperlink r:id="rId16">
        <w:proofErr w:type="spellStart"/>
        <w:proofErr w:type="gramStart"/>
        <w:r w:rsidR="00B767D1">
          <w:rPr>
            <w:rStyle w:val="Hyperlink"/>
          </w:rPr>
          <w:t>create</w:t>
        </w:r>
        <w:proofErr w:type="gramEnd"/>
        <w:r w:rsidR="00B767D1">
          <w:rPr>
            <w:rStyle w:val="Hyperlink"/>
          </w:rPr>
          <w:t>_cable-buffer.R</w:t>
        </w:r>
        <w:proofErr w:type="spellEnd"/>
      </w:hyperlink>
      <w:r w:rsidR="00B767D1">
        <w:t>: R code to generate cable buffers at 100 m depth increments.</w:t>
      </w:r>
    </w:p>
    <w:p w14:paraId="510AFB3D" w14:textId="77777777" w:rsidR="00DE3973" w:rsidRDefault="008E7AA1">
      <w:pPr>
        <w:pStyle w:val="Compact"/>
        <w:numPr>
          <w:ilvl w:val="1"/>
          <w:numId w:val="5"/>
        </w:numPr>
      </w:pPr>
      <w:hyperlink r:id="rId17">
        <w:proofErr w:type="spellStart"/>
        <w:proofErr w:type="gramStart"/>
        <w:r w:rsidR="00B767D1">
          <w:rPr>
            <w:rStyle w:val="Hyperlink"/>
          </w:rPr>
          <w:t>extract</w:t>
        </w:r>
        <w:proofErr w:type="gramEnd"/>
        <w:r w:rsidR="00B767D1">
          <w:rPr>
            <w:rStyle w:val="Hyperlink"/>
          </w:rPr>
          <w:t>_cable-energy.R</w:t>
        </w:r>
        <w:proofErr w:type="spellEnd"/>
      </w:hyperlink>
      <w:r w:rsidR="00B767D1">
        <w:t>: R code to extract renewable energy for cabled territories.</w:t>
      </w:r>
    </w:p>
    <w:p w14:paraId="2D553551" w14:textId="77777777" w:rsidR="00DE3973" w:rsidRDefault="008E7AA1">
      <w:pPr>
        <w:pStyle w:val="Compact"/>
        <w:numPr>
          <w:ilvl w:val="1"/>
          <w:numId w:val="5"/>
        </w:numPr>
      </w:pPr>
      <w:hyperlink r:id="rId18">
        <w:proofErr w:type="spellStart"/>
        <w:proofErr w:type="gramStart"/>
        <w:r w:rsidR="00B767D1">
          <w:rPr>
            <w:rStyle w:val="Hyperlink"/>
          </w:rPr>
          <w:t>report.Rmd</w:t>
        </w:r>
        <w:proofErr w:type="spellEnd"/>
        <w:proofErr w:type="gramEnd"/>
      </w:hyperlink>
      <w:r w:rsidR="00B767D1">
        <w:t>: R markdown document for reproducible, data-driven generation of various report output file formats (</w:t>
      </w:r>
      <w:r w:rsidR="00B767D1">
        <w:rPr>
          <w:rStyle w:val="VerbatimChar"/>
        </w:rPr>
        <w:t>report.pdf</w:t>
      </w:r>
      <w:r w:rsidR="00B767D1">
        <w:t xml:space="preserve">, </w:t>
      </w:r>
      <w:r w:rsidR="00B767D1">
        <w:rPr>
          <w:rStyle w:val="VerbatimChar"/>
        </w:rPr>
        <w:t>report.docx</w:t>
      </w:r>
      <w:r w:rsidR="00B767D1">
        <w:t xml:space="preserve">, </w:t>
      </w:r>
      <w:r w:rsidR="00B767D1">
        <w:rPr>
          <w:rStyle w:val="VerbatimChar"/>
        </w:rPr>
        <w:t>report.html</w:t>
      </w:r>
      <w:r w:rsidR="00B767D1">
        <w:t>)</w:t>
      </w:r>
    </w:p>
    <w:p w14:paraId="38EB3C51" w14:textId="77777777" w:rsidR="00DE3973" w:rsidRDefault="00B767D1">
      <w:pPr>
        <w:pStyle w:val="Heading2"/>
      </w:pPr>
      <w:bookmarkStart w:id="127" w:name="cable-buffer"/>
      <w:bookmarkStart w:id="128" w:name="_Toc362686274"/>
      <w:bookmarkEnd w:id="127"/>
      <w:r>
        <w:t>Cable Buffer</w:t>
      </w:r>
      <w:bookmarkEnd w:id="128"/>
    </w:p>
    <w:p w14:paraId="3375CBBD" w14:textId="24C6D7C1" w:rsidR="00DE3973" w:rsidRDefault="00B767D1">
      <w:pPr>
        <w:pStyle w:val="FirstParagraph"/>
      </w:pPr>
      <w:r>
        <w:t xml:space="preserve">Of the original 230,835 km in the </w:t>
      </w:r>
      <w:commentRangeStart w:id="129"/>
      <w:del w:id="130" w:author="Levi Kilcher" w:date="2017-07-28T19:56:00Z">
        <w:r w:rsidDel="00C31D96">
          <w:delText>"NOAA Charted Submarine cables in the United States as of December 2012"</w:delText>
        </w:r>
      </w:del>
      <w:ins w:id="131" w:author="Levi Kilcher" w:date="2017-07-28T19:56:00Z">
        <w:r w:rsidR="00C31D96">
          <w:t>cable</w:t>
        </w:r>
      </w:ins>
      <w:r>
        <w:t xml:space="preserve"> dataset</w:t>
      </w:r>
      <w:commentRangeEnd w:id="129"/>
      <w:r w:rsidR="00C31D96">
        <w:rPr>
          <w:rStyle w:val="CommentReference"/>
        </w:rPr>
        <w:commentReference w:id="129"/>
      </w:r>
      <w:r>
        <w:t xml:space="preserve"> (Figure 1), 97,321 km fell within the 200 nm of the US exclusive economic zone (EEZ), which was analyzed across 12 territories that overlapped with the cables (Figure 2). The cable buffer area ranged from 29.35% (242,042 km</w:t>
      </w:r>
      <w:r>
        <w:rPr>
          <w:vertAlign w:val="superscript"/>
        </w:rPr>
        <w:t>2</w:t>
      </w:r>
      <w:r>
        <w:t xml:space="preserve"> [3z] of 824,679 km</w:t>
      </w:r>
      <w:r>
        <w:rPr>
          <w:vertAlign w:val="superscript"/>
        </w:rPr>
        <w:t>2</w:t>
      </w:r>
      <w:r>
        <w:t xml:space="preserve"> total) in the West </w:t>
      </w:r>
      <w:ins w:id="132" w:author="Levi Kilcher" w:date="2017-07-28T19:58:00Z">
        <w:r w:rsidR="00C31D96">
          <w:t xml:space="preserve">Coast region </w:t>
        </w:r>
      </w:ins>
      <w:r>
        <w:t>owing to many cables present and the steep continental shelf, to virtually nill 0.01% (42 km</w:t>
      </w:r>
      <w:r>
        <w:rPr>
          <w:vertAlign w:val="superscript"/>
        </w:rPr>
        <w:t>2</w:t>
      </w:r>
      <w:r>
        <w:t xml:space="preserve"> [2z] of 406,970 km</w:t>
      </w:r>
      <w:r>
        <w:rPr>
          <w:vertAlign w:val="superscript"/>
        </w:rPr>
        <w:t>2</w:t>
      </w:r>
      <w:r>
        <w:t xml:space="preserve"> total) in Wake Island (Table 2).</w:t>
      </w:r>
    </w:p>
    <w:p w14:paraId="4915E31B" w14:textId="77777777" w:rsidR="00DE3973" w:rsidRDefault="00B767D1">
      <w:pPr>
        <w:pStyle w:val="FigurewithCaption"/>
      </w:pPr>
      <w:r>
        <w:rPr>
          <w:noProof/>
        </w:rPr>
        <w:lastRenderedPageBreak/>
        <w:drawing>
          <wp:inline distT="0" distB="0" distL="0" distR="0" wp14:anchorId="2A7E9DC6" wp14:editId="56778973">
            <wp:extent cx="5334000" cy="4103076"/>
            <wp:effectExtent l="0" t="0" r="0" b="0"/>
            <wp:docPr id="3" name="Picture" descr="Figure 2 Map of submarine cable buffers within the exclusive economic zone (EEZ; 200 nm) of United States territories. In order to see the area covered by the buffers, please visit the Detailed Maps section."/>
            <wp:cNvGraphicFramePr/>
            <a:graphic xmlns:a="http://schemas.openxmlformats.org/drawingml/2006/main">
              <a:graphicData uri="http://schemas.openxmlformats.org/drawingml/2006/picture">
                <pic:pic xmlns:pic="http://schemas.openxmlformats.org/drawingml/2006/picture">
                  <pic:nvPicPr>
                    <pic:cNvPr id="0" name="Picture" descr="figs/mapCableBuffers.png"/>
                    <pic:cNvPicPr>
                      <a:picLocks noChangeAspect="1" noChangeArrowheads="1"/>
                    </pic:cNvPicPr>
                  </pic:nvPicPr>
                  <pic:blipFill>
                    <a:blip r:embed="rId19"/>
                    <a:stretch>
                      <a:fillRect/>
                    </a:stretch>
                  </pic:blipFill>
                  <pic:spPr bwMode="auto">
                    <a:xfrm>
                      <a:off x="0" y="0"/>
                      <a:ext cx="5334000" cy="4103076"/>
                    </a:xfrm>
                    <a:prstGeom prst="rect">
                      <a:avLst/>
                    </a:prstGeom>
                    <a:noFill/>
                    <a:ln w="9525">
                      <a:noFill/>
                      <a:headEnd/>
                      <a:tailEnd/>
                    </a:ln>
                  </pic:spPr>
                </pic:pic>
              </a:graphicData>
            </a:graphic>
          </wp:inline>
        </w:drawing>
      </w:r>
    </w:p>
    <w:p w14:paraId="67B66DA7" w14:textId="77777777" w:rsidR="00DE3973" w:rsidRDefault="00B767D1">
      <w:pPr>
        <w:pStyle w:val="ImageCaption"/>
      </w:pPr>
      <w:commentRangeStart w:id="133"/>
      <w:r>
        <w:t>Figure 2 Map of submarine cable buffers within the exclusive economic zone (EEZ; 200 nm) of United States territories. In order to see the area covered by the buffers, please visit the Detailed Maps section.</w:t>
      </w:r>
      <w:commentRangeEnd w:id="133"/>
      <w:r w:rsidR="004D5B3C">
        <w:rPr>
          <w:rStyle w:val="CommentReference"/>
          <w:i w:val="0"/>
        </w:rPr>
        <w:commentReference w:id="133"/>
      </w:r>
    </w:p>
    <w:p w14:paraId="5C99A09E" w14:textId="77777777" w:rsidR="00DE3973" w:rsidRDefault="00B767D1">
      <w:pPr>
        <w:pStyle w:val="BodyText"/>
      </w:pPr>
      <w:commentRangeStart w:id="134"/>
      <w:r>
        <w:rPr>
          <w:noProof/>
        </w:rPr>
        <w:drawing>
          <wp:inline distT="0" distB="0" distL="0" distR="0" wp14:anchorId="42E0D66C" wp14:editId="468EB850">
            <wp:extent cx="5334000" cy="30937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2CableBufferTerritories-1.png"/>
                    <pic:cNvPicPr>
                      <a:picLocks noChangeAspect="1" noChangeArrowheads="1"/>
                    </pic:cNvPicPr>
                  </pic:nvPicPr>
                  <pic:blipFill>
                    <a:blip r:embed="rId20"/>
                    <a:stretch>
                      <a:fillRect/>
                    </a:stretch>
                  </pic:blipFill>
                  <pic:spPr bwMode="auto">
                    <a:xfrm>
                      <a:off x="0" y="0"/>
                      <a:ext cx="5334000" cy="3093720"/>
                    </a:xfrm>
                    <a:prstGeom prst="rect">
                      <a:avLst/>
                    </a:prstGeom>
                    <a:noFill/>
                    <a:ln w="9525">
                      <a:noFill/>
                      <a:headEnd/>
                      <a:tailEnd/>
                    </a:ln>
                  </pic:spPr>
                </pic:pic>
              </a:graphicData>
            </a:graphic>
          </wp:inline>
        </w:drawing>
      </w:r>
      <w:commentRangeEnd w:id="134"/>
      <w:r w:rsidR="00C31D96">
        <w:rPr>
          <w:rStyle w:val="CommentReference"/>
        </w:rPr>
        <w:commentReference w:id="134"/>
      </w:r>
    </w:p>
    <w:p w14:paraId="0CB3BE65" w14:textId="77777777" w:rsidR="00DE3973" w:rsidRDefault="00B767D1">
      <w:pPr>
        <w:pStyle w:val="Heading2"/>
      </w:pPr>
      <w:bookmarkStart w:id="135" w:name="overlap-of-cable-buffer-with-renewable-e"/>
      <w:bookmarkStart w:id="136" w:name="_Toc362686275"/>
      <w:bookmarkEnd w:id="135"/>
      <w:r>
        <w:lastRenderedPageBreak/>
        <w:t>Overlap of Cable Buffer with Renewable Energy</w:t>
      </w:r>
      <w:bookmarkEnd w:id="136"/>
    </w:p>
    <w:p w14:paraId="669BD8DE" w14:textId="77777777" w:rsidR="00DE3973" w:rsidRDefault="00B767D1">
      <w:pPr>
        <w:pStyle w:val="FirstParagraph"/>
      </w:pPr>
      <w:commentRangeStart w:id="137"/>
      <w:r>
        <w:t xml:space="preserve">Generally the highest proportion of energy is in the lower classes least likely for development where the highest area of overlap with cable buffers also </w:t>
      </w:r>
      <w:proofErr w:type="gramStart"/>
      <w:r>
        <w:t>exist</w:t>
      </w:r>
      <w:proofErr w:type="gramEnd"/>
      <w:r>
        <w:t xml:space="preserve"> (Figure 3; Table 3). The highest wind speed classes (10-11 &amp; 11-12 m/s) are however also occupied by the highest percentage of cable buffer overlap (55.7% &amp; 39.8% for 3z, 39.8% &amp; 15.9% for 2z respectively). </w:t>
      </w:r>
      <w:commentRangeEnd w:id="137"/>
      <w:r w:rsidR="00C31D96">
        <w:rPr>
          <w:rStyle w:val="CommentReference"/>
        </w:rPr>
        <w:commentReference w:id="137"/>
      </w:r>
      <w:r>
        <w:t>These uncommon high wind speed areas are limited to Hawaii and West territories (Table 6; Figure 6 for bargraph; Figure 21 for Hawaii wind map; Figure 35 for West wind map). Overall wave energy has a bimodal distribution, most abundant in the lowest class (997,570 km</w:t>
      </w:r>
      <w:r>
        <w:rPr>
          <w:vertAlign w:val="superscript"/>
        </w:rPr>
        <w:t>2</w:t>
      </w:r>
      <w:r>
        <w:t xml:space="preserve"> for 0-10 kW/m) with a sharp drop at the next lowest class (292,692 km</w:t>
      </w:r>
      <w:r>
        <w:rPr>
          <w:vertAlign w:val="superscript"/>
        </w:rPr>
        <w:t>2</w:t>
      </w:r>
      <w:r>
        <w:t xml:space="preserve"> for 0-10 kW/m) and then ramping up to roughly half the highest class (532,533 km</w:t>
      </w:r>
      <w:r>
        <w:rPr>
          <w:vertAlign w:val="superscript"/>
        </w:rPr>
        <w:t>2</w:t>
      </w:r>
      <w:r>
        <w:t xml:space="preserve"> for &gt;30 kW/m). Overlap with cable buffers for the highest two classes (20-30 &amp; &gt;30 kW/m) is just over 5% (5.2% &amp; 5% for 2z, 6.8% &amp; 6.7% for 3z). Similar to wind, these </w:t>
      </w:r>
      <w:proofErr w:type="gramStart"/>
      <w:r>
        <w:t>high energy</w:t>
      </w:r>
      <w:proofErr w:type="gramEnd"/>
      <w:r>
        <w:t xml:space="preserve"> wave classes are limited to the Pacific territories of Hawaii, West and Alaska (wind for Alaska was not available) (Table 5; Figure 5 for bargraph; Figure 20 for Hawaii wave map; Figure 34 for West wave map; Figure 9 for Alaska wave map). Tidal power is extremely dominated by the lowest energy class of 0-500 W/m</w:t>
      </w:r>
      <w:r>
        <w:rPr>
          <w:vertAlign w:val="superscript"/>
        </w:rPr>
        <w:t>2</w:t>
      </w:r>
      <w:r>
        <w:t xml:space="preserve"> covering 403,781 km</w:t>
      </w:r>
      <w:r>
        <w:rPr>
          <w:vertAlign w:val="superscript"/>
        </w:rPr>
        <w:t>2</w:t>
      </w:r>
      <w:r>
        <w:t>, which is 99.6% of the total area assessed. The cable overlap for the rare higher energy areas is at most 20.1% (12 of 59 km</w:t>
      </w:r>
      <w:r>
        <w:rPr>
          <w:vertAlign w:val="superscript"/>
        </w:rPr>
        <w:t>2</w:t>
      </w:r>
      <w:r>
        <w:t>) for 500-1,000 W/m</w:t>
      </w:r>
      <w:r>
        <w:rPr>
          <w:vertAlign w:val="superscript"/>
        </w:rPr>
        <w:t>2</w:t>
      </w:r>
      <w:r>
        <w:t xml:space="preserve"> in the West and less than 3% for the even rarer higher energy classes of 1,000-1,500 or &gt;1,500 found only in Alaska or the East.</w:t>
      </w:r>
    </w:p>
    <w:p w14:paraId="03DBB4FD" w14:textId="77777777" w:rsidR="00DE3973" w:rsidRDefault="00B767D1">
      <w:pPr>
        <w:pStyle w:val="FigurewithCaption"/>
      </w:pPr>
      <w:r>
        <w:rPr>
          <w:noProof/>
        </w:rPr>
        <w:lastRenderedPageBreak/>
        <w:drawing>
          <wp:inline distT="0" distB="0" distL="0" distR="0" wp14:anchorId="6C41AF0D" wp14:editId="2EE56555">
            <wp:extent cx="5334000" cy="4267200"/>
            <wp:effectExtent l="0" t="0" r="0" b="0"/>
            <wp:docPr id="5" name="Picture" descr="Figure 3 Energy by area and power class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Energy-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1EBAF673" w14:textId="77777777" w:rsidR="00DE3973" w:rsidRDefault="00B767D1">
      <w:pPr>
        <w:pStyle w:val="ImageCaption"/>
      </w:pPr>
      <w:commentRangeStart w:id="138"/>
      <w:r>
        <w:t>Figure 3 Energy by area and power class per US territory with cable overlay (minimum - recommended %).</w:t>
      </w:r>
      <w:commentRangeEnd w:id="138"/>
      <w:r w:rsidR="004D5B3C">
        <w:rPr>
          <w:rStyle w:val="CommentReference"/>
          <w:i w:val="0"/>
        </w:rPr>
        <w:commentReference w:id="138"/>
      </w:r>
    </w:p>
    <w:p w14:paraId="058D5786" w14:textId="77777777" w:rsidR="00DE3973" w:rsidRDefault="00B767D1">
      <w:pPr>
        <w:pStyle w:val="BodyText"/>
      </w:pPr>
      <w:r>
        <w:rPr>
          <w:noProof/>
        </w:rPr>
        <w:lastRenderedPageBreak/>
        <w:drawing>
          <wp:inline distT="0" distB="0" distL="0" distR="0" wp14:anchorId="316D3F07" wp14:editId="4717BE84">
            <wp:extent cx="5334000" cy="35204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3Energy-1.png"/>
                    <pic:cNvPicPr>
                      <a:picLocks noChangeAspect="1" noChangeArrowheads="1"/>
                    </pic:cNvPicPr>
                  </pic:nvPicPr>
                  <pic:blipFill>
                    <a:blip r:embed="rId22"/>
                    <a:stretch>
                      <a:fillRect/>
                    </a:stretch>
                  </pic:blipFill>
                  <pic:spPr bwMode="auto">
                    <a:xfrm>
                      <a:off x="0" y="0"/>
                      <a:ext cx="5334000" cy="3520440"/>
                    </a:xfrm>
                    <a:prstGeom prst="rect">
                      <a:avLst/>
                    </a:prstGeom>
                    <a:noFill/>
                    <a:ln w="9525">
                      <a:noFill/>
                      <a:headEnd/>
                      <a:tailEnd/>
                    </a:ln>
                  </pic:spPr>
                </pic:pic>
              </a:graphicData>
            </a:graphic>
          </wp:inline>
        </w:drawing>
      </w:r>
    </w:p>
    <w:p w14:paraId="1A635692" w14:textId="77777777" w:rsidR="00DE3973" w:rsidRDefault="00B767D1">
      <w:pPr>
        <w:pStyle w:val="Heading3"/>
      </w:pPr>
      <w:bookmarkStart w:id="139" w:name="tidal"/>
      <w:bookmarkStart w:id="140" w:name="_Toc362686276"/>
      <w:bookmarkEnd w:id="139"/>
      <w:r>
        <w:lastRenderedPageBreak/>
        <w:t>Tidal</w:t>
      </w:r>
      <w:bookmarkEnd w:id="140"/>
    </w:p>
    <w:p w14:paraId="6FFCDCED" w14:textId="77777777" w:rsidR="00DE3973" w:rsidRDefault="00B767D1">
      <w:pPr>
        <w:pStyle w:val="FigurewithCaption"/>
      </w:pPr>
      <w:commentRangeStart w:id="141"/>
      <w:r>
        <w:rPr>
          <w:noProof/>
        </w:rPr>
        <w:drawing>
          <wp:inline distT="0" distB="0" distL="0" distR="0" wp14:anchorId="74F4B906" wp14:editId="6B6B0AAC">
            <wp:extent cx="5334000" cy="4267200"/>
            <wp:effectExtent l="0" t="0" r="0" b="0"/>
            <wp:docPr id="7" name="Picture" descr="Figure 4 Tidal power (W/m2)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Tide-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commentRangeEnd w:id="141"/>
      <w:r w:rsidR="00BB7ED5">
        <w:rPr>
          <w:rStyle w:val="CommentReference"/>
        </w:rPr>
        <w:commentReference w:id="141"/>
      </w:r>
    </w:p>
    <w:p w14:paraId="52B471A6" w14:textId="77777777" w:rsidR="00DE3973" w:rsidRDefault="00B767D1">
      <w:pPr>
        <w:pStyle w:val="ImageCaption"/>
      </w:pPr>
      <w:r>
        <w:t>Figure 4 Tidal power (W/m2) and area per US territory with cable overlay (minimum - recommended %).</w:t>
      </w:r>
    </w:p>
    <w:p w14:paraId="6F78C964" w14:textId="77777777" w:rsidR="00DE3973" w:rsidRDefault="00B767D1">
      <w:pPr>
        <w:pStyle w:val="BodyText"/>
      </w:pPr>
      <w:commentRangeStart w:id="142"/>
      <w:r>
        <w:rPr>
          <w:noProof/>
        </w:rPr>
        <w:lastRenderedPageBreak/>
        <w:drawing>
          <wp:inline distT="0" distB="0" distL="0" distR="0" wp14:anchorId="04854D1E" wp14:editId="08EC2948">
            <wp:extent cx="5334000" cy="388315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4Tide-1.png"/>
                    <pic:cNvPicPr>
                      <a:picLocks noChangeAspect="1" noChangeArrowheads="1"/>
                    </pic:cNvPicPr>
                  </pic:nvPicPr>
                  <pic:blipFill>
                    <a:blip r:embed="rId24"/>
                    <a:stretch>
                      <a:fillRect/>
                    </a:stretch>
                  </pic:blipFill>
                  <pic:spPr bwMode="auto">
                    <a:xfrm>
                      <a:off x="0" y="0"/>
                      <a:ext cx="5334000" cy="3883152"/>
                    </a:xfrm>
                    <a:prstGeom prst="rect">
                      <a:avLst/>
                    </a:prstGeom>
                    <a:noFill/>
                    <a:ln w="9525">
                      <a:noFill/>
                      <a:headEnd/>
                      <a:tailEnd/>
                    </a:ln>
                  </pic:spPr>
                </pic:pic>
              </a:graphicData>
            </a:graphic>
          </wp:inline>
        </w:drawing>
      </w:r>
      <w:commentRangeEnd w:id="142"/>
      <w:r w:rsidR="00BB7ED5">
        <w:rPr>
          <w:rStyle w:val="CommentReference"/>
        </w:rPr>
        <w:commentReference w:id="142"/>
      </w:r>
    </w:p>
    <w:p w14:paraId="07D2E43D" w14:textId="77777777" w:rsidR="00DE3973" w:rsidRDefault="00B767D1">
      <w:pPr>
        <w:pStyle w:val="Heading3"/>
      </w:pPr>
      <w:bookmarkStart w:id="143" w:name="wave"/>
      <w:bookmarkStart w:id="144" w:name="_Toc362686277"/>
      <w:bookmarkEnd w:id="143"/>
      <w:r>
        <w:lastRenderedPageBreak/>
        <w:t>Wave</w:t>
      </w:r>
      <w:bookmarkEnd w:id="144"/>
    </w:p>
    <w:p w14:paraId="408AA2A5" w14:textId="77777777" w:rsidR="00DE3973" w:rsidRDefault="00B767D1">
      <w:pPr>
        <w:pStyle w:val="FigurewithCaption"/>
      </w:pPr>
      <w:r>
        <w:rPr>
          <w:noProof/>
        </w:rPr>
        <w:drawing>
          <wp:inline distT="0" distB="0" distL="0" distR="0" wp14:anchorId="66F8572A" wp14:editId="6034E64F">
            <wp:extent cx="5334000" cy="4267200"/>
            <wp:effectExtent l="0" t="0" r="0" b="0"/>
            <wp:docPr id="9" name="Picture" descr="Figure 5 Wave energy (kW/m)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ave-1.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218E6D68" w14:textId="77777777" w:rsidR="00DE3973" w:rsidRDefault="00B767D1">
      <w:pPr>
        <w:pStyle w:val="ImageCaption"/>
      </w:pPr>
      <w:r>
        <w:t>Figure 5 Wave energy (kW/m) and area per US territory with cable overlay (minimum - recommended %).</w:t>
      </w:r>
    </w:p>
    <w:p w14:paraId="700803F9" w14:textId="77777777" w:rsidR="00DE3973" w:rsidRDefault="00B767D1">
      <w:pPr>
        <w:pStyle w:val="BodyText"/>
      </w:pPr>
      <w:commentRangeStart w:id="145"/>
      <w:r>
        <w:rPr>
          <w:noProof/>
        </w:rPr>
        <w:lastRenderedPageBreak/>
        <w:drawing>
          <wp:inline distT="0" distB="0" distL="0" distR="0" wp14:anchorId="68744ECC" wp14:editId="50FFC9BD">
            <wp:extent cx="5334000" cy="405917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5Wave-1.png"/>
                    <pic:cNvPicPr>
                      <a:picLocks noChangeAspect="1" noChangeArrowheads="1"/>
                    </pic:cNvPicPr>
                  </pic:nvPicPr>
                  <pic:blipFill>
                    <a:blip r:embed="rId26"/>
                    <a:stretch>
                      <a:fillRect/>
                    </a:stretch>
                  </pic:blipFill>
                  <pic:spPr bwMode="auto">
                    <a:xfrm>
                      <a:off x="0" y="0"/>
                      <a:ext cx="5334000" cy="4059174"/>
                    </a:xfrm>
                    <a:prstGeom prst="rect">
                      <a:avLst/>
                    </a:prstGeom>
                    <a:noFill/>
                    <a:ln w="9525">
                      <a:noFill/>
                      <a:headEnd/>
                      <a:tailEnd/>
                    </a:ln>
                  </pic:spPr>
                </pic:pic>
              </a:graphicData>
            </a:graphic>
          </wp:inline>
        </w:drawing>
      </w:r>
      <w:commentRangeEnd w:id="145"/>
      <w:r w:rsidR="00C31D96">
        <w:rPr>
          <w:rStyle w:val="CommentReference"/>
        </w:rPr>
        <w:commentReference w:id="145"/>
      </w:r>
    </w:p>
    <w:p w14:paraId="7E8D5573" w14:textId="77777777" w:rsidR="00DE3973" w:rsidRDefault="00B767D1">
      <w:pPr>
        <w:pStyle w:val="Heading3"/>
      </w:pPr>
      <w:bookmarkStart w:id="146" w:name="wind"/>
      <w:bookmarkStart w:id="147" w:name="_Toc362686278"/>
      <w:bookmarkEnd w:id="146"/>
      <w:r>
        <w:lastRenderedPageBreak/>
        <w:t>Wind</w:t>
      </w:r>
      <w:bookmarkEnd w:id="147"/>
    </w:p>
    <w:p w14:paraId="0F140F7F" w14:textId="77777777" w:rsidR="00DE3973" w:rsidRDefault="00B767D1">
      <w:pPr>
        <w:pStyle w:val="FigurewithCaption"/>
      </w:pPr>
      <w:r>
        <w:rPr>
          <w:noProof/>
        </w:rPr>
        <w:drawing>
          <wp:inline distT="0" distB="0" distL="0" distR="0" wp14:anchorId="7FEB4B7F" wp14:editId="00BC404D">
            <wp:extent cx="5334000" cy="4267200"/>
            <wp:effectExtent l="0" t="0" r="0" b="0"/>
            <wp:docPr id="11" name="Picture" descr="Figure 6 Wind speed (m/s) at 90m hub height and area per US territory with cable overlay (minimum - recommended %)."/>
            <wp:cNvGraphicFramePr/>
            <a:graphic xmlns:a="http://schemas.openxmlformats.org/drawingml/2006/main">
              <a:graphicData uri="http://schemas.openxmlformats.org/drawingml/2006/picture">
                <pic:pic xmlns:pic="http://schemas.openxmlformats.org/drawingml/2006/picture">
                  <pic:nvPicPr>
                    <pic:cNvPr id="0" name="Picture" descr="report_files/figure-docx/pltWind-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0FA33236" w14:textId="77777777" w:rsidR="00DE3973" w:rsidRDefault="00B767D1">
      <w:pPr>
        <w:pStyle w:val="ImageCaption"/>
      </w:pPr>
      <w:r>
        <w:t>Figure 6 Wind speed (m/s) at 90m hub height and area per US territory with cable overlay (minimum - recommended %).</w:t>
      </w:r>
    </w:p>
    <w:p w14:paraId="02CA0881" w14:textId="77777777" w:rsidR="00DE3973" w:rsidRDefault="00B767D1">
      <w:pPr>
        <w:pStyle w:val="BodyText"/>
      </w:pPr>
      <w:r>
        <w:rPr>
          <w:noProof/>
        </w:rPr>
        <w:lastRenderedPageBreak/>
        <w:drawing>
          <wp:inline distT="0" distB="0" distL="0" distR="0" wp14:anchorId="50FB7282" wp14:editId="5964C955">
            <wp:extent cx="5334000" cy="405917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tbl06Wind-1.png"/>
                    <pic:cNvPicPr>
                      <a:picLocks noChangeAspect="1" noChangeArrowheads="1"/>
                    </pic:cNvPicPr>
                  </pic:nvPicPr>
                  <pic:blipFill>
                    <a:blip r:embed="rId28"/>
                    <a:stretch>
                      <a:fillRect/>
                    </a:stretch>
                  </pic:blipFill>
                  <pic:spPr bwMode="auto">
                    <a:xfrm>
                      <a:off x="0" y="0"/>
                      <a:ext cx="5334000" cy="4059174"/>
                    </a:xfrm>
                    <a:prstGeom prst="rect">
                      <a:avLst/>
                    </a:prstGeom>
                    <a:noFill/>
                    <a:ln w="9525">
                      <a:noFill/>
                      <a:headEnd/>
                      <a:tailEnd/>
                    </a:ln>
                  </pic:spPr>
                </pic:pic>
              </a:graphicData>
            </a:graphic>
          </wp:inline>
        </w:drawing>
      </w:r>
    </w:p>
    <w:p w14:paraId="1BB4E9E6" w14:textId="77777777" w:rsidR="00DE3973" w:rsidRDefault="00B767D1">
      <w:pPr>
        <w:pStyle w:val="Heading1"/>
      </w:pPr>
      <w:bookmarkStart w:id="148" w:name="conclusions"/>
      <w:bookmarkStart w:id="149" w:name="_Toc362686279"/>
      <w:bookmarkEnd w:id="148"/>
      <w:r>
        <w:t>Conclusions</w:t>
      </w:r>
      <w:bookmarkEnd w:id="149"/>
    </w:p>
    <w:p w14:paraId="067DD668" w14:textId="77777777" w:rsidR="00DE3973" w:rsidRDefault="00B767D1">
      <w:pPr>
        <w:pStyle w:val="FirstParagraph"/>
      </w:pPr>
      <w:r>
        <w:t xml:space="preserve">Given climate change impacts of fossil fuel energy production (Pachauri et al. 2015), </w:t>
      </w:r>
      <w:proofErr w:type="gramStart"/>
      <w:r>
        <w:t>development of clean renewable energy alternatives are</w:t>
      </w:r>
      <w:proofErr w:type="gramEnd"/>
      <w:r>
        <w:t xml:space="preserve"> imperative for the sustainable future of the United States and rest of the planet. These energy sources however vary widely in geographic and temporal availability and may compete with other uses. The submarine cable industry provides critical power and telecommunication services, such that safe operation and maintenance must be heeded as marine renewable energy sources are developed (Communications Security, Reliability and Interoperability Council IV 2014, 2016). The submarine cable safety avoidance zones created and evaluated through this report are products intended to minimize conflict at the plannnig stage between these competing uses.</w:t>
      </w:r>
    </w:p>
    <w:p w14:paraId="24970097" w14:textId="77777777" w:rsidR="00DE3973" w:rsidRDefault="00B767D1">
      <w:pPr>
        <w:pStyle w:val="BodyText"/>
      </w:pPr>
      <w:r>
        <w:t>Although the US currently only has one marine renewable energy facility in full production at Block Island NJ, many more are in pilot and proposal phases with much future potential (Beiter et al. 2017; Lehmann et al. 2017; Uihlein and Magagna 2016). These spatial avoidance zones are advisory. Should there be overlapping interest, negotiations between renewable energy developers and cable operators should be sought.</w:t>
      </w:r>
    </w:p>
    <w:p w14:paraId="4FFE6C28" w14:textId="77777777" w:rsidR="00DE3973" w:rsidRDefault="00B767D1">
      <w:pPr>
        <w:pStyle w:val="Heading1"/>
      </w:pPr>
      <w:bookmarkStart w:id="150" w:name="appendix-appendix"/>
      <w:bookmarkStart w:id="151" w:name="_Toc362686280"/>
      <w:bookmarkEnd w:id="150"/>
      <w:r>
        <w:lastRenderedPageBreak/>
        <w:t>(APPENDIX) Appendix</w:t>
      </w:r>
      <w:bookmarkEnd w:id="151"/>
    </w:p>
    <w:p w14:paraId="6E88296C" w14:textId="77777777" w:rsidR="00DE3973" w:rsidRDefault="00B767D1">
      <w:pPr>
        <w:pStyle w:val="Heading1"/>
      </w:pPr>
      <w:bookmarkStart w:id="152" w:name="detailed-maps-by-us-territory-of-cable-b"/>
      <w:bookmarkStart w:id="153" w:name="_Toc362686281"/>
      <w:bookmarkEnd w:id="152"/>
      <w:r>
        <w:t>Detailed Maps by US Territory of Cable Buffer and Renewable Energy</w:t>
      </w:r>
      <w:bookmarkEnd w:id="153"/>
    </w:p>
    <w:p w14:paraId="78AA0DD7" w14:textId="77777777" w:rsidR="00DE3973" w:rsidRDefault="00B767D1">
      <w:pPr>
        <w:pStyle w:val="Heading3"/>
      </w:pPr>
      <w:bookmarkStart w:id="154" w:name="alaska"/>
      <w:bookmarkStart w:id="155" w:name="_Toc362686282"/>
      <w:bookmarkEnd w:id="154"/>
      <w:r>
        <w:t>Alaska</w:t>
      </w:r>
      <w:bookmarkEnd w:id="155"/>
    </w:p>
    <w:p w14:paraId="2EE1E9D1" w14:textId="77777777" w:rsidR="00DE3973" w:rsidRDefault="00B767D1">
      <w:pPr>
        <w:pStyle w:val="FirstParagraph"/>
      </w:pPr>
      <w:commentRangeStart w:id="156"/>
      <w:r>
        <w:t>See Figure 7.</w:t>
      </w:r>
      <w:commentRangeEnd w:id="156"/>
      <w:r w:rsidR="00BB7ED5">
        <w:rPr>
          <w:rStyle w:val="CommentReference"/>
        </w:rPr>
        <w:commentReference w:id="156"/>
      </w:r>
    </w:p>
    <w:p w14:paraId="2BD3C261" w14:textId="77777777" w:rsidR="00DE3973" w:rsidRDefault="00B767D1">
      <w:pPr>
        <w:pStyle w:val="FigurewithCaption"/>
      </w:pPr>
      <w:commentRangeStart w:id="157"/>
      <w:r>
        <w:rPr>
          <w:noProof/>
        </w:rPr>
        <w:drawing>
          <wp:inline distT="0" distB="0" distL="0" distR="0" wp14:anchorId="0A8C9A99" wp14:editId="4F139574">
            <wp:extent cx="5334000" cy="4103076"/>
            <wp:effectExtent l="0" t="0" r="0" b="0"/>
            <wp:docPr id="13" name="Picture" descr="Figure 7 Cable buffers for Alaska."/>
            <wp:cNvGraphicFramePr/>
            <a:graphic xmlns:a="http://schemas.openxmlformats.org/drawingml/2006/main">
              <a:graphicData uri="http://schemas.openxmlformats.org/drawingml/2006/picture">
                <pic:pic xmlns:pic="http://schemas.openxmlformats.org/drawingml/2006/picture">
                  <pic:nvPicPr>
                    <pic:cNvPr id="0" name="Picture" descr="figs/mapCable_Alaska.png"/>
                    <pic:cNvPicPr>
                      <a:picLocks noChangeAspect="1" noChangeArrowheads="1"/>
                    </pic:cNvPicPr>
                  </pic:nvPicPr>
                  <pic:blipFill>
                    <a:blip r:embed="rId29"/>
                    <a:stretch>
                      <a:fillRect/>
                    </a:stretch>
                  </pic:blipFill>
                  <pic:spPr bwMode="auto">
                    <a:xfrm>
                      <a:off x="0" y="0"/>
                      <a:ext cx="5334000" cy="4103076"/>
                    </a:xfrm>
                    <a:prstGeom prst="rect">
                      <a:avLst/>
                    </a:prstGeom>
                    <a:noFill/>
                    <a:ln w="9525">
                      <a:noFill/>
                      <a:headEnd/>
                      <a:tailEnd/>
                    </a:ln>
                  </pic:spPr>
                </pic:pic>
              </a:graphicData>
            </a:graphic>
          </wp:inline>
        </w:drawing>
      </w:r>
      <w:commentRangeEnd w:id="157"/>
      <w:r w:rsidR="00BB7ED5">
        <w:rPr>
          <w:rStyle w:val="CommentReference"/>
        </w:rPr>
        <w:commentReference w:id="157"/>
      </w:r>
    </w:p>
    <w:p w14:paraId="75D4D9B4" w14:textId="77777777" w:rsidR="00DE3973" w:rsidRDefault="00B767D1">
      <w:pPr>
        <w:pStyle w:val="ImageCaption"/>
      </w:pPr>
      <w:r>
        <w:t>Figure 7 Cable buffers for Alaska.</w:t>
      </w:r>
    </w:p>
    <w:p w14:paraId="01B0BFC3" w14:textId="77777777" w:rsidR="00DE3973" w:rsidRDefault="00B767D1">
      <w:pPr>
        <w:pStyle w:val="Heading4"/>
      </w:pPr>
      <w:bookmarkStart w:id="158" w:name="tidal-1"/>
      <w:bookmarkStart w:id="159" w:name="_Toc362686283"/>
      <w:bookmarkEnd w:id="158"/>
      <w:r>
        <w:t>Tidal</w:t>
      </w:r>
      <w:bookmarkEnd w:id="159"/>
    </w:p>
    <w:p w14:paraId="74B94892" w14:textId="77777777" w:rsidR="00DE3973" w:rsidRDefault="00B767D1">
      <w:pPr>
        <w:pStyle w:val="FirstParagraph"/>
      </w:pPr>
      <w:r>
        <w:t>See Figure 8.</w:t>
      </w:r>
    </w:p>
    <w:p w14:paraId="0321F3BE" w14:textId="77777777" w:rsidR="00DE3973" w:rsidRDefault="00B767D1">
      <w:pPr>
        <w:pStyle w:val="FigurewithCaption"/>
      </w:pPr>
      <w:commentRangeStart w:id="160"/>
      <w:r>
        <w:rPr>
          <w:noProof/>
        </w:rPr>
        <w:lastRenderedPageBreak/>
        <w:drawing>
          <wp:inline distT="0" distB="0" distL="0" distR="0" wp14:anchorId="3D5973FC" wp14:editId="2BC35327">
            <wp:extent cx="5334000" cy="4103076"/>
            <wp:effectExtent l="0" t="0" r="0" b="0"/>
            <wp:docPr id="14" name="Picture" descr="Figure 8 Tidal energy for Alaska."/>
            <wp:cNvGraphicFramePr/>
            <a:graphic xmlns:a="http://schemas.openxmlformats.org/drawingml/2006/main">
              <a:graphicData uri="http://schemas.openxmlformats.org/drawingml/2006/picture">
                <pic:pic xmlns:pic="http://schemas.openxmlformats.org/drawingml/2006/picture">
                  <pic:nvPicPr>
                    <pic:cNvPr id="0" name="Picture" descr="figs/mapTide_Alaska.png"/>
                    <pic:cNvPicPr>
                      <a:picLocks noChangeAspect="1" noChangeArrowheads="1"/>
                    </pic:cNvPicPr>
                  </pic:nvPicPr>
                  <pic:blipFill>
                    <a:blip r:embed="rId30"/>
                    <a:stretch>
                      <a:fillRect/>
                    </a:stretch>
                  </pic:blipFill>
                  <pic:spPr bwMode="auto">
                    <a:xfrm>
                      <a:off x="0" y="0"/>
                      <a:ext cx="5334000" cy="4103076"/>
                    </a:xfrm>
                    <a:prstGeom prst="rect">
                      <a:avLst/>
                    </a:prstGeom>
                    <a:noFill/>
                    <a:ln w="9525">
                      <a:noFill/>
                      <a:headEnd/>
                      <a:tailEnd/>
                    </a:ln>
                  </pic:spPr>
                </pic:pic>
              </a:graphicData>
            </a:graphic>
          </wp:inline>
        </w:drawing>
      </w:r>
      <w:commentRangeEnd w:id="160"/>
      <w:r w:rsidR="00BB7ED5">
        <w:rPr>
          <w:rStyle w:val="CommentReference"/>
        </w:rPr>
        <w:commentReference w:id="160"/>
      </w:r>
    </w:p>
    <w:p w14:paraId="48907D64" w14:textId="77777777" w:rsidR="00DE3973" w:rsidRDefault="00B767D1">
      <w:pPr>
        <w:pStyle w:val="ImageCaption"/>
      </w:pPr>
      <w:r>
        <w:t xml:space="preserve">Figure </w:t>
      </w:r>
      <w:proofErr w:type="gramStart"/>
      <w:r>
        <w:t>8 Tidal energy for Alaska</w:t>
      </w:r>
      <w:proofErr w:type="gramEnd"/>
      <w:r>
        <w:t>.</w:t>
      </w:r>
    </w:p>
    <w:p w14:paraId="6A27361A" w14:textId="77777777" w:rsidR="00DE3973" w:rsidRDefault="00B767D1">
      <w:pPr>
        <w:pStyle w:val="Heading4"/>
      </w:pPr>
      <w:bookmarkStart w:id="161" w:name="wave-1"/>
      <w:bookmarkStart w:id="162" w:name="_Toc362686284"/>
      <w:bookmarkEnd w:id="161"/>
      <w:r>
        <w:t>Wave</w:t>
      </w:r>
      <w:bookmarkEnd w:id="162"/>
    </w:p>
    <w:p w14:paraId="7D536CF1" w14:textId="77777777" w:rsidR="00DE3973" w:rsidRDefault="00B767D1">
      <w:pPr>
        <w:pStyle w:val="FirstParagraph"/>
      </w:pPr>
      <w:r>
        <w:t>See Figure 9.</w:t>
      </w:r>
    </w:p>
    <w:p w14:paraId="0487502B" w14:textId="77777777" w:rsidR="00DE3973" w:rsidRDefault="00B767D1">
      <w:pPr>
        <w:pStyle w:val="FigurewithCaption"/>
      </w:pPr>
      <w:commentRangeStart w:id="163"/>
      <w:r>
        <w:rPr>
          <w:noProof/>
        </w:rPr>
        <w:lastRenderedPageBreak/>
        <w:drawing>
          <wp:inline distT="0" distB="0" distL="0" distR="0" wp14:anchorId="7F59D961" wp14:editId="34F552C1">
            <wp:extent cx="5334000" cy="4103076"/>
            <wp:effectExtent l="0" t="0" r="0" b="0"/>
            <wp:docPr id="15" name="Picture" descr="Figure 9 Wave energy for Alaska."/>
            <wp:cNvGraphicFramePr/>
            <a:graphic xmlns:a="http://schemas.openxmlformats.org/drawingml/2006/main">
              <a:graphicData uri="http://schemas.openxmlformats.org/drawingml/2006/picture">
                <pic:pic xmlns:pic="http://schemas.openxmlformats.org/drawingml/2006/picture">
                  <pic:nvPicPr>
                    <pic:cNvPr id="0" name="Picture" descr="figs/mapWave_Alaska.png"/>
                    <pic:cNvPicPr>
                      <a:picLocks noChangeAspect="1" noChangeArrowheads="1"/>
                    </pic:cNvPicPr>
                  </pic:nvPicPr>
                  <pic:blipFill>
                    <a:blip r:embed="rId31"/>
                    <a:stretch>
                      <a:fillRect/>
                    </a:stretch>
                  </pic:blipFill>
                  <pic:spPr bwMode="auto">
                    <a:xfrm>
                      <a:off x="0" y="0"/>
                      <a:ext cx="5334000" cy="4103076"/>
                    </a:xfrm>
                    <a:prstGeom prst="rect">
                      <a:avLst/>
                    </a:prstGeom>
                    <a:noFill/>
                    <a:ln w="9525">
                      <a:noFill/>
                      <a:headEnd/>
                      <a:tailEnd/>
                    </a:ln>
                  </pic:spPr>
                </pic:pic>
              </a:graphicData>
            </a:graphic>
          </wp:inline>
        </w:drawing>
      </w:r>
      <w:commentRangeEnd w:id="163"/>
      <w:r w:rsidR="00BB7ED5">
        <w:rPr>
          <w:rStyle w:val="CommentReference"/>
        </w:rPr>
        <w:commentReference w:id="163"/>
      </w:r>
    </w:p>
    <w:p w14:paraId="561B236A" w14:textId="77777777" w:rsidR="00DE3973" w:rsidRDefault="00B767D1">
      <w:pPr>
        <w:pStyle w:val="ImageCaption"/>
      </w:pPr>
      <w:r>
        <w:t xml:space="preserve">Figure </w:t>
      </w:r>
      <w:proofErr w:type="gramStart"/>
      <w:r>
        <w:t>9 Wave energy for Alaska</w:t>
      </w:r>
      <w:proofErr w:type="gramEnd"/>
      <w:r>
        <w:t>.</w:t>
      </w:r>
    </w:p>
    <w:p w14:paraId="6A2A7046" w14:textId="77777777" w:rsidR="00DE3973" w:rsidRDefault="00B767D1">
      <w:pPr>
        <w:pStyle w:val="Heading3"/>
      </w:pPr>
      <w:bookmarkStart w:id="164" w:name="east"/>
      <w:bookmarkStart w:id="165" w:name="_Toc362686285"/>
      <w:bookmarkEnd w:id="164"/>
      <w:r>
        <w:t>East</w:t>
      </w:r>
      <w:bookmarkEnd w:id="165"/>
    </w:p>
    <w:p w14:paraId="7922144E" w14:textId="77777777" w:rsidR="00DE3973" w:rsidRDefault="00B767D1">
      <w:pPr>
        <w:pStyle w:val="FirstParagraph"/>
      </w:pPr>
      <w:r>
        <w:t>See Figure 10.</w:t>
      </w:r>
    </w:p>
    <w:p w14:paraId="2B71DD3D" w14:textId="77777777" w:rsidR="00DE3973" w:rsidRDefault="00B767D1">
      <w:pPr>
        <w:pStyle w:val="FigurewithCaption"/>
      </w:pPr>
      <w:r>
        <w:rPr>
          <w:noProof/>
        </w:rPr>
        <w:lastRenderedPageBreak/>
        <w:drawing>
          <wp:inline distT="0" distB="0" distL="0" distR="0" wp14:anchorId="42747AF9" wp14:editId="099E7987">
            <wp:extent cx="5334000" cy="4103076"/>
            <wp:effectExtent l="0" t="0" r="0" b="0"/>
            <wp:docPr id="16" name="Picture" descr="Figure 10 Cable buffers for East."/>
            <wp:cNvGraphicFramePr/>
            <a:graphic xmlns:a="http://schemas.openxmlformats.org/drawingml/2006/main">
              <a:graphicData uri="http://schemas.openxmlformats.org/drawingml/2006/picture">
                <pic:pic xmlns:pic="http://schemas.openxmlformats.org/drawingml/2006/picture">
                  <pic:nvPicPr>
                    <pic:cNvPr id="0" name="Picture" descr="figs/mapCable_East.png"/>
                    <pic:cNvPicPr>
                      <a:picLocks noChangeAspect="1" noChangeArrowheads="1"/>
                    </pic:cNvPicPr>
                  </pic:nvPicPr>
                  <pic:blipFill>
                    <a:blip r:embed="rId32"/>
                    <a:stretch>
                      <a:fillRect/>
                    </a:stretch>
                  </pic:blipFill>
                  <pic:spPr bwMode="auto">
                    <a:xfrm>
                      <a:off x="0" y="0"/>
                      <a:ext cx="5334000" cy="4103076"/>
                    </a:xfrm>
                    <a:prstGeom prst="rect">
                      <a:avLst/>
                    </a:prstGeom>
                    <a:noFill/>
                    <a:ln w="9525">
                      <a:noFill/>
                      <a:headEnd/>
                      <a:tailEnd/>
                    </a:ln>
                  </pic:spPr>
                </pic:pic>
              </a:graphicData>
            </a:graphic>
          </wp:inline>
        </w:drawing>
      </w:r>
    </w:p>
    <w:p w14:paraId="4A412C06" w14:textId="0CAC7A04" w:rsidR="00DE3973" w:rsidRDefault="00B767D1">
      <w:pPr>
        <w:pStyle w:val="ImageCaption"/>
      </w:pPr>
      <w:r>
        <w:t>Figure 10 Cable buffers for East</w:t>
      </w:r>
      <w:ins w:id="166" w:author="Levi Kilcher" w:date="2017-07-28T20:12:00Z">
        <w:r w:rsidR="00BB7ED5">
          <w:t xml:space="preserve"> Coast</w:t>
        </w:r>
      </w:ins>
      <w:r>
        <w:t>.</w:t>
      </w:r>
    </w:p>
    <w:p w14:paraId="4142CB3B" w14:textId="77777777" w:rsidR="00DE3973" w:rsidRDefault="00B767D1">
      <w:pPr>
        <w:pStyle w:val="Heading4"/>
      </w:pPr>
      <w:bookmarkStart w:id="167" w:name="tidal-2"/>
      <w:bookmarkStart w:id="168" w:name="_Toc362686286"/>
      <w:bookmarkEnd w:id="167"/>
      <w:r>
        <w:t>Tidal</w:t>
      </w:r>
      <w:bookmarkEnd w:id="168"/>
    </w:p>
    <w:p w14:paraId="3A7B633C" w14:textId="77777777" w:rsidR="00DE3973" w:rsidRDefault="00B767D1">
      <w:pPr>
        <w:pStyle w:val="FirstParagraph"/>
      </w:pPr>
      <w:r>
        <w:t>See Figure 11.</w:t>
      </w:r>
    </w:p>
    <w:p w14:paraId="2A9AD59B" w14:textId="77777777" w:rsidR="00DE3973" w:rsidRDefault="00B767D1">
      <w:pPr>
        <w:pStyle w:val="FigurewithCaption"/>
      </w:pPr>
      <w:commentRangeStart w:id="169"/>
      <w:r>
        <w:rPr>
          <w:noProof/>
        </w:rPr>
        <w:lastRenderedPageBreak/>
        <w:drawing>
          <wp:inline distT="0" distB="0" distL="0" distR="0" wp14:anchorId="1FA8E612" wp14:editId="2D8EF298">
            <wp:extent cx="5334000" cy="4103076"/>
            <wp:effectExtent l="0" t="0" r="0" b="0"/>
            <wp:docPr id="17" name="Picture" descr="Figure 11 Tidal energy for East."/>
            <wp:cNvGraphicFramePr/>
            <a:graphic xmlns:a="http://schemas.openxmlformats.org/drawingml/2006/main">
              <a:graphicData uri="http://schemas.openxmlformats.org/drawingml/2006/picture">
                <pic:pic xmlns:pic="http://schemas.openxmlformats.org/drawingml/2006/picture">
                  <pic:nvPicPr>
                    <pic:cNvPr id="0" name="Picture" descr="figs/mapTide_East.png"/>
                    <pic:cNvPicPr>
                      <a:picLocks noChangeAspect="1" noChangeArrowheads="1"/>
                    </pic:cNvPicPr>
                  </pic:nvPicPr>
                  <pic:blipFill>
                    <a:blip r:embed="rId33"/>
                    <a:stretch>
                      <a:fillRect/>
                    </a:stretch>
                  </pic:blipFill>
                  <pic:spPr bwMode="auto">
                    <a:xfrm>
                      <a:off x="0" y="0"/>
                      <a:ext cx="5334000" cy="4103076"/>
                    </a:xfrm>
                    <a:prstGeom prst="rect">
                      <a:avLst/>
                    </a:prstGeom>
                    <a:noFill/>
                    <a:ln w="9525">
                      <a:noFill/>
                      <a:headEnd/>
                      <a:tailEnd/>
                    </a:ln>
                  </pic:spPr>
                </pic:pic>
              </a:graphicData>
            </a:graphic>
          </wp:inline>
        </w:drawing>
      </w:r>
      <w:commentRangeEnd w:id="169"/>
      <w:r w:rsidR="00BB7ED5">
        <w:rPr>
          <w:rStyle w:val="CommentReference"/>
        </w:rPr>
        <w:commentReference w:id="169"/>
      </w:r>
    </w:p>
    <w:p w14:paraId="110168DD" w14:textId="77777777" w:rsidR="00DE3973" w:rsidRDefault="00B767D1">
      <w:pPr>
        <w:pStyle w:val="ImageCaption"/>
      </w:pPr>
      <w:r>
        <w:t xml:space="preserve">Figure </w:t>
      </w:r>
      <w:proofErr w:type="gramStart"/>
      <w:r>
        <w:t>11 Tidal energy</w:t>
      </w:r>
      <w:proofErr w:type="gramEnd"/>
      <w:r>
        <w:t xml:space="preserve"> for East.</w:t>
      </w:r>
    </w:p>
    <w:p w14:paraId="7E2099AF" w14:textId="77777777" w:rsidR="00DE3973" w:rsidRDefault="00B767D1">
      <w:pPr>
        <w:pStyle w:val="Heading4"/>
      </w:pPr>
      <w:bookmarkStart w:id="170" w:name="wave-2"/>
      <w:bookmarkStart w:id="171" w:name="_Toc362686287"/>
      <w:bookmarkEnd w:id="170"/>
      <w:r>
        <w:t>Wave</w:t>
      </w:r>
      <w:bookmarkEnd w:id="171"/>
    </w:p>
    <w:p w14:paraId="43B4BFA4" w14:textId="77777777" w:rsidR="00DE3973" w:rsidRDefault="00B767D1">
      <w:pPr>
        <w:pStyle w:val="FirstParagraph"/>
      </w:pPr>
      <w:r>
        <w:t>See Figure 12.</w:t>
      </w:r>
    </w:p>
    <w:p w14:paraId="0828D42B" w14:textId="77777777" w:rsidR="00DE3973" w:rsidRDefault="00B767D1">
      <w:pPr>
        <w:pStyle w:val="FigurewithCaption"/>
      </w:pPr>
      <w:commentRangeStart w:id="172"/>
      <w:r>
        <w:rPr>
          <w:noProof/>
        </w:rPr>
        <w:lastRenderedPageBreak/>
        <w:drawing>
          <wp:inline distT="0" distB="0" distL="0" distR="0" wp14:anchorId="5FFD7195" wp14:editId="18FB3C18">
            <wp:extent cx="5334000" cy="4103076"/>
            <wp:effectExtent l="0" t="0" r="0" b="0"/>
            <wp:docPr id="18" name="Picture" descr="Figure 12 Wave energy for East."/>
            <wp:cNvGraphicFramePr/>
            <a:graphic xmlns:a="http://schemas.openxmlformats.org/drawingml/2006/main">
              <a:graphicData uri="http://schemas.openxmlformats.org/drawingml/2006/picture">
                <pic:pic xmlns:pic="http://schemas.openxmlformats.org/drawingml/2006/picture">
                  <pic:nvPicPr>
                    <pic:cNvPr id="0" name="Picture" descr="figs/mapWave_East.png"/>
                    <pic:cNvPicPr>
                      <a:picLocks noChangeAspect="1" noChangeArrowheads="1"/>
                    </pic:cNvPicPr>
                  </pic:nvPicPr>
                  <pic:blipFill>
                    <a:blip r:embed="rId34"/>
                    <a:stretch>
                      <a:fillRect/>
                    </a:stretch>
                  </pic:blipFill>
                  <pic:spPr bwMode="auto">
                    <a:xfrm>
                      <a:off x="0" y="0"/>
                      <a:ext cx="5334000" cy="4103076"/>
                    </a:xfrm>
                    <a:prstGeom prst="rect">
                      <a:avLst/>
                    </a:prstGeom>
                    <a:noFill/>
                    <a:ln w="9525">
                      <a:noFill/>
                      <a:headEnd/>
                      <a:tailEnd/>
                    </a:ln>
                  </pic:spPr>
                </pic:pic>
              </a:graphicData>
            </a:graphic>
          </wp:inline>
        </w:drawing>
      </w:r>
      <w:commentRangeEnd w:id="172"/>
      <w:r w:rsidR="00BB7ED5">
        <w:rPr>
          <w:rStyle w:val="CommentReference"/>
        </w:rPr>
        <w:commentReference w:id="172"/>
      </w:r>
    </w:p>
    <w:p w14:paraId="21602414" w14:textId="77777777" w:rsidR="00DE3973" w:rsidRDefault="00B767D1">
      <w:pPr>
        <w:pStyle w:val="ImageCaption"/>
      </w:pPr>
      <w:r>
        <w:t xml:space="preserve">Figure </w:t>
      </w:r>
      <w:proofErr w:type="gramStart"/>
      <w:r>
        <w:t>12 Wave energy</w:t>
      </w:r>
      <w:proofErr w:type="gramEnd"/>
      <w:r>
        <w:t xml:space="preserve"> for East.</w:t>
      </w:r>
    </w:p>
    <w:p w14:paraId="0054DE6C" w14:textId="77777777" w:rsidR="00DE3973" w:rsidRDefault="00B767D1">
      <w:pPr>
        <w:pStyle w:val="Heading4"/>
      </w:pPr>
      <w:bookmarkStart w:id="173" w:name="wind-1"/>
      <w:bookmarkStart w:id="174" w:name="_Toc362686288"/>
      <w:bookmarkEnd w:id="173"/>
      <w:r>
        <w:t>Wind</w:t>
      </w:r>
      <w:bookmarkEnd w:id="174"/>
    </w:p>
    <w:p w14:paraId="52E58FD4" w14:textId="77777777" w:rsidR="00DE3973" w:rsidRDefault="00B767D1">
      <w:pPr>
        <w:pStyle w:val="FirstParagraph"/>
      </w:pPr>
      <w:commentRangeStart w:id="175"/>
      <w:r>
        <w:t>See Figure 13.</w:t>
      </w:r>
      <w:commentRangeEnd w:id="175"/>
      <w:r w:rsidR="00C36465">
        <w:rPr>
          <w:rStyle w:val="CommentReference"/>
        </w:rPr>
        <w:commentReference w:id="175"/>
      </w:r>
    </w:p>
    <w:p w14:paraId="4BCB9381" w14:textId="77777777" w:rsidR="00DE3973" w:rsidRDefault="00B767D1">
      <w:pPr>
        <w:pStyle w:val="FigurewithCaption"/>
      </w:pPr>
      <w:commentRangeStart w:id="177"/>
      <w:r>
        <w:rPr>
          <w:noProof/>
        </w:rPr>
        <w:lastRenderedPageBreak/>
        <w:drawing>
          <wp:inline distT="0" distB="0" distL="0" distR="0" wp14:anchorId="793D2BD3" wp14:editId="3AC725F4">
            <wp:extent cx="5334000" cy="4103076"/>
            <wp:effectExtent l="0" t="0" r="0" b="0"/>
            <wp:docPr id="19" name="Picture" descr="Figure 13 Wind energy for East."/>
            <wp:cNvGraphicFramePr/>
            <a:graphic xmlns:a="http://schemas.openxmlformats.org/drawingml/2006/main">
              <a:graphicData uri="http://schemas.openxmlformats.org/drawingml/2006/picture">
                <pic:pic xmlns:pic="http://schemas.openxmlformats.org/drawingml/2006/picture">
                  <pic:nvPicPr>
                    <pic:cNvPr id="0" name="Picture" descr="figs/mapWind_East.png"/>
                    <pic:cNvPicPr>
                      <a:picLocks noChangeAspect="1" noChangeArrowheads="1"/>
                    </pic:cNvPicPr>
                  </pic:nvPicPr>
                  <pic:blipFill>
                    <a:blip r:embed="rId35"/>
                    <a:stretch>
                      <a:fillRect/>
                    </a:stretch>
                  </pic:blipFill>
                  <pic:spPr bwMode="auto">
                    <a:xfrm>
                      <a:off x="0" y="0"/>
                      <a:ext cx="5334000" cy="4103076"/>
                    </a:xfrm>
                    <a:prstGeom prst="rect">
                      <a:avLst/>
                    </a:prstGeom>
                    <a:noFill/>
                    <a:ln w="9525">
                      <a:noFill/>
                      <a:headEnd/>
                      <a:tailEnd/>
                    </a:ln>
                  </pic:spPr>
                </pic:pic>
              </a:graphicData>
            </a:graphic>
          </wp:inline>
        </w:drawing>
      </w:r>
      <w:commentRangeEnd w:id="177"/>
      <w:r w:rsidR="00BB7ED5">
        <w:rPr>
          <w:rStyle w:val="CommentReference"/>
        </w:rPr>
        <w:commentReference w:id="177"/>
      </w:r>
    </w:p>
    <w:p w14:paraId="5BE69BC5" w14:textId="77777777" w:rsidR="00DE3973" w:rsidRDefault="00B767D1">
      <w:pPr>
        <w:pStyle w:val="ImageCaption"/>
      </w:pPr>
      <w:r>
        <w:t xml:space="preserve">Figure </w:t>
      </w:r>
      <w:proofErr w:type="gramStart"/>
      <w:r>
        <w:t>13 Wind energy</w:t>
      </w:r>
      <w:proofErr w:type="gramEnd"/>
      <w:r>
        <w:t xml:space="preserve"> for East.</w:t>
      </w:r>
    </w:p>
    <w:p w14:paraId="38F2C196" w14:textId="77777777" w:rsidR="00DE3973" w:rsidRDefault="00B767D1">
      <w:pPr>
        <w:pStyle w:val="Heading3"/>
      </w:pPr>
      <w:bookmarkStart w:id="178" w:name="guam"/>
      <w:bookmarkStart w:id="179" w:name="_Toc362686289"/>
      <w:bookmarkEnd w:id="178"/>
      <w:r>
        <w:t>Guam</w:t>
      </w:r>
      <w:bookmarkEnd w:id="179"/>
    </w:p>
    <w:p w14:paraId="53F97C58" w14:textId="77777777" w:rsidR="00DE3973" w:rsidRDefault="00B767D1">
      <w:pPr>
        <w:pStyle w:val="FirstParagraph"/>
      </w:pPr>
      <w:r>
        <w:t>See Figure 14.</w:t>
      </w:r>
    </w:p>
    <w:p w14:paraId="2524288B" w14:textId="77777777" w:rsidR="00DE3973" w:rsidRDefault="00B767D1">
      <w:pPr>
        <w:pStyle w:val="FigurewithCaption"/>
      </w:pPr>
      <w:r>
        <w:rPr>
          <w:noProof/>
        </w:rPr>
        <w:lastRenderedPageBreak/>
        <w:drawing>
          <wp:inline distT="0" distB="0" distL="0" distR="0" wp14:anchorId="0507D57D" wp14:editId="1895D9B4">
            <wp:extent cx="5334000" cy="4103076"/>
            <wp:effectExtent l="0" t="0" r="0" b="0"/>
            <wp:docPr id="20" name="Picture" descr="Figure 14 Cable buffers for Guam."/>
            <wp:cNvGraphicFramePr/>
            <a:graphic xmlns:a="http://schemas.openxmlformats.org/drawingml/2006/main">
              <a:graphicData uri="http://schemas.openxmlformats.org/drawingml/2006/picture">
                <pic:pic xmlns:pic="http://schemas.openxmlformats.org/drawingml/2006/picture">
                  <pic:nvPicPr>
                    <pic:cNvPr id="0" name="Picture" descr="figs/mapCable_Guam.png"/>
                    <pic:cNvPicPr>
                      <a:picLocks noChangeAspect="1" noChangeArrowheads="1"/>
                    </pic:cNvPicPr>
                  </pic:nvPicPr>
                  <pic:blipFill>
                    <a:blip r:embed="rId36"/>
                    <a:stretch>
                      <a:fillRect/>
                    </a:stretch>
                  </pic:blipFill>
                  <pic:spPr bwMode="auto">
                    <a:xfrm>
                      <a:off x="0" y="0"/>
                      <a:ext cx="5334000" cy="4103076"/>
                    </a:xfrm>
                    <a:prstGeom prst="rect">
                      <a:avLst/>
                    </a:prstGeom>
                    <a:noFill/>
                    <a:ln w="9525">
                      <a:noFill/>
                      <a:headEnd/>
                      <a:tailEnd/>
                    </a:ln>
                  </pic:spPr>
                </pic:pic>
              </a:graphicData>
            </a:graphic>
          </wp:inline>
        </w:drawing>
      </w:r>
    </w:p>
    <w:p w14:paraId="77341789" w14:textId="77777777" w:rsidR="00DE3973" w:rsidRDefault="00B767D1">
      <w:pPr>
        <w:pStyle w:val="ImageCaption"/>
      </w:pPr>
      <w:r>
        <w:t>Figure 14 Cable buffers for Guam.</w:t>
      </w:r>
    </w:p>
    <w:p w14:paraId="2477E812" w14:textId="77777777" w:rsidR="00DE3973" w:rsidRDefault="00B767D1">
      <w:pPr>
        <w:pStyle w:val="Heading3"/>
      </w:pPr>
      <w:bookmarkStart w:id="180" w:name="gulf-of-mexico"/>
      <w:bookmarkStart w:id="181" w:name="_Toc362686290"/>
      <w:bookmarkEnd w:id="180"/>
      <w:r>
        <w:t>Gulf of Mexico</w:t>
      </w:r>
      <w:bookmarkEnd w:id="181"/>
    </w:p>
    <w:p w14:paraId="270EB369" w14:textId="77777777" w:rsidR="00DE3973" w:rsidRDefault="00B767D1">
      <w:pPr>
        <w:pStyle w:val="FirstParagraph"/>
      </w:pPr>
      <w:r>
        <w:t>See Figure 15.</w:t>
      </w:r>
    </w:p>
    <w:p w14:paraId="7A0597CF" w14:textId="77777777" w:rsidR="00DE3973" w:rsidRDefault="00B767D1">
      <w:pPr>
        <w:pStyle w:val="FigurewithCaption"/>
      </w:pPr>
      <w:r>
        <w:rPr>
          <w:noProof/>
        </w:rPr>
        <w:lastRenderedPageBreak/>
        <w:drawing>
          <wp:inline distT="0" distB="0" distL="0" distR="0" wp14:anchorId="47CD9832" wp14:editId="35548CC8">
            <wp:extent cx="5334000" cy="4103076"/>
            <wp:effectExtent l="0" t="0" r="0" b="0"/>
            <wp:docPr id="21" name="Picture" descr="Figure 15 Cable buffers for Gulf of Mexico."/>
            <wp:cNvGraphicFramePr/>
            <a:graphic xmlns:a="http://schemas.openxmlformats.org/drawingml/2006/main">
              <a:graphicData uri="http://schemas.openxmlformats.org/drawingml/2006/picture">
                <pic:pic xmlns:pic="http://schemas.openxmlformats.org/drawingml/2006/picture">
                  <pic:nvPicPr>
                    <pic:cNvPr id="0" name="Picture" descr="figs/mapCable_Gulf-of-Mexico.png"/>
                    <pic:cNvPicPr>
                      <a:picLocks noChangeAspect="1" noChangeArrowheads="1"/>
                    </pic:cNvPicPr>
                  </pic:nvPicPr>
                  <pic:blipFill>
                    <a:blip r:embed="rId37"/>
                    <a:stretch>
                      <a:fillRect/>
                    </a:stretch>
                  </pic:blipFill>
                  <pic:spPr bwMode="auto">
                    <a:xfrm>
                      <a:off x="0" y="0"/>
                      <a:ext cx="5334000" cy="4103076"/>
                    </a:xfrm>
                    <a:prstGeom prst="rect">
                      <a:avLst/>
                    </a:prstGeom>
                    <a:noFill/>
                    <a:ln w="9525">
                      <a:noFill/>
                      <a:headEnd/>
                      <a:tailEnd/>
                    </a:ln>
                  </pic:spPr>
                </pic:pic>
              </a:graphicData>
            </a:graphic>
          </wp:inline>
        </w:drawing>
      </w:r>
    </w:p>
    <w:p w14:paraId="439DEA24" w14:textId="77777777" w:rsidR="00DE3973" w:rsidRDefault="00B767D1">
      <w:pPr>
        <w:pStyle w:val="ImageCaption"/>
      </w:pPr>
      <w:r>
        <w:t>Figure 15 Cable buffers for Gulf of Mexico.</w:t>
      </w:r>
    </w:p>
    <w:p w14:paraId="1C2C505B" w14:textId="77777777" w:rsidR="00DE3973" w:rsidRDefault="00B767D1">
      <w:pPr>
        <w:pStyle w:val="Heading4"/>
      </w:pPr>
      <w:bookmarkStart w:id="182" w:name="tidal-3"/>
      <w:bookmarkStart w:id="183" w:name="_Toc362686291"/>
      <w:bookmarkEnd w:id="182"/>
      <w:r>
        <w:t>Tidal</w:t>
      </w:r>
      <w:bookmarkEnd w:id="183"/>
    </w:p>
    <w:p w14:paraId="6B136E66" w14:textId="77777777" w:rsidR="00DE3973" w:rsidRDefault="00B767D1">
      <w:pPr>
        <w:pStyle w:val="FirstParagraph"/>
      </w:pPr>
      <w:r>
        <w:t>See Figure 16.</w:t>
      </w:r>
    </w:p>
    <w:p w14:paraId="637F39DC" w14:textId="77777777" w:rsidR="00DE3973" w:rsidRDefault="00B767D1">
      <w:pPr>
        <w:pStyle w:val="FigurewithCaption"/>
      </w:pPr>
      <w:r>
        <w:rPr>
          <w:noProof/>
        </w:rPr>
        <w:lastRenderedPageBreak/>
        <w:drawing>
          <wp:inline distT="0" distB="0" distL="0" distR="0" wp14:anchorId="07A9AD9A" wp14:editId="1375915D">
            <wp:extent cx="5334000" cy="4103076"/>
            <wp:effectExtent l="0" t="0" r="0" b="0"/>
            <wp:docPr id="22" name="Picture" descr="Figure 16 Tidal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Tide_Gulf-of-Mexico.png"/>
                    <pic:cNvPicPr>
                      <a:picLocks noChangeAspect="1" noChangeArrowheads="1"/>
                    </pic:cNvPicPr>
                  </pic:nvPicPr>
                  <pic:blipFill>
                    <a:blip r:embed="rId38"/>
                    <a:stretch>
                      <a:fillRect/>
                    </a:stretch>
                  </pic:blipFill>
                  <pic:spPr bwMode="auto">
                    <a:xfrm>
                      <a:off x="0" y="0"/>
                      <a:ext cx="5334000" cy="4103076"/>
                    </a:xfrm>
                    <a:prstGeom prst="rect">
                      <a:avLst/>
                    </a:prstGeom>
                    <a:noFill/>
                    <a:ln w="9525">
                      <a:noFill/>
                      <a:headEnd/>
                      <a:tailEnd/>
                    </a:ln>
                  </pic:spPr>
                </pic:pic>
              </a:graphicData>
            </a:graphic>
          </wp:inline>
        </w:drawing>
      </w:r>
    </w:p>
    <w:p w14:paraId="22DBA209" w14:textId="77777777" w:rsidR="00DE3973" w:rsidRDefault="00B767D1">
      <w:pPr>
        <w:pStyle w:val="ImageCaption"/>
      </w:pPr>
      <w:r>
        <w:t xml:space="preserve">Figure </w:t>
      </w:r>
      <w:proofErr w:type="gramStart"/>
      <w:r>
        <w:t>16 Tidal energy for Gulf of Mexico</w:t>
      </w:r>
      <w:proofErr w:type="gramEnd"/>
      <w:r>
        <w:t>.</w:t>
      </w:r>
    </w:p>
    <w:p w14:paraId="5EE4096F" w14:textId="77777777" w:rsidR="00DE3973" w:rsidRDefault="00B767D1">
      <w:pPr>
        <w:pStyle w:val="Heading4"/>
      </w:pPr>
      <w:bookmarkStart w:id="184" w:name="wave-3"/>
      <w:bookmarkStart w:id="185" w:name="_Toc362686292"/>
      <w:bookmarkEnd w:id="184"/>
      <w:r>
        <w:t>Wave</w:t>
      </w:r>
      <w:bookmarkEnd w:id="185"/>
    </w:p>
    <w:p w14:paraId="6D4AE32E" w14:textId="77777777" w:rsidR="00DE3973" w:rsidRDefault="00B767D1">
      <w:pPr>
        <w:pStyle w:val="FirstParagraph"/>
      </w:pPr>
      <w:r>
        <w:t>See Figure 17.</w:t>
      </w:r>
    </w:p>
    <w:p w14:paraId="6CFA3F37" w14:textId="77777777" w:rsidR="00DE3973" w:rsidRDefault="00B767D1">
      <w:pPr>
        <w:pStyle w:val="FigurewithCaption"/>
      </w:pPr>
      <w:r>
        <w:rPr>
          <w:noProof/>
        </w:rPr>
        <w:lastRenderedPageBreak/>
        <w:drawing>
          <wp:inline distT="0" distB="0" distL="0" distR="0" wp14:anchorId="20565AE7" wp14:editId="2BEA19A6">
            <wp:extent cx="5334000" cy="4103076"/>
            <wp:effectExtent l="0" t="0" r="0" b="0"/>
            <wp:docPr id="23" name="Picture" descr="Figure 17 Wave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ave_Gulf-of-Mexico.png"/>
                    <pic:cNvPicPr>
                      <a:picLocks noChangeAspect="1" noChangeArrowheads="1"/>
                    </pic:cNvPicPr>
                  </pic:nvPicPr>
                  <pic:blipFill>
                    <a:blip r:embed="rId39"/>
                    <a:stretch>
                      <a:fillRect/>
                    </a:stretch>
                  </pic:blipFill>
                  <pic:spPr bwMode="auto">
                    <a:xfrm>
                      <a:off x="0" y="0"/>
                      <a:ext cx="5334000" cy="4103076"/>
                    </a:xfrm>
                    <a:prstGeom prst="rect">
                      <a:avLst/>
                    </a:prstGeom>
                    <a:noFill/>
                    <a:ln w="9525">
                      <a:noFill/>
                      <a:headEnd/>
                      <a:tailEnd/>
                    </a:ln>
                  </pic:spPr>
                </pic:pic>
              </a:graphicData>
            </a:graphic>
          </wp:inline>
        </w:drawing>
      </w:r>
    </w:p>
    <w:p w14:paraId="57580336" w14:textId="77777777" w:rsidR="00DE3973" w:rsidRDefault="00B767D1">
      <w:pPr>
        <w:pStyle w:val="ImageCaption"/>
      </w:pPr>
      <w:r>
        <w:t xml:space="preserve">Figure </w:t>
      </w:r>
      <w:proofErr w:type="gramStart"/>
      <w:r>
        <w:t>17 Wave energy for Gulf of Mexico</w:t>
      </w:r>
      <w:proofErr w:type="gramEnd"/>
      <w:r>
        <w:t>.</w:t>
      </w:r>
    </w:p>
    <w:p w14:paraId="66800D8D" w14:textId="77777777" w:rsidR="00DE3973" w:rsidRDefault="00B767D1">
      <w:pPr>
        <w:pStyle w:val="Heading4"/>
      </w:pPr>
      <w:bookmarkStart w:id="186" w:name="wind-2"/>
      <w:bookmarkStart w:id="187" w:name="_Toc362686293"/>
      <w:bookmarkEnd w:id="186"/>
      <w:r>
        <w:t>Wind</w:t>
      </w:r>
      <w:bookmarkEnd w:id="187"/>
    </w:p>
    <w:p w14:paraId="5994B961" w14:textId="77777777" w:rsidR="00DE3973" w:rsidRDefault="00B767D1">
      <w:pPr>
        <w:pStyle w:val="FirstParagraph"/>
      </w:pPr>
      <w:r>
        <w:t>See Figure 18.</w:t>
      </w:r>
    </w:p>
    <w:p w14:paraId="3998B24E" w14:textId="77777777" w:rsidR="00DE3973" w:rsidRDefault="00B767D1">
      <w:pPr>
        <w:pStyle w:val="FigurewithCaption"/>
      </w:pPr>
      <w:r>
        <w:rPr>
          <w:noProof/>
        </w:rPr>
        <w:lastRenderedPageBreak/>
        <w:drawing>
          <wp:inline distT="0" distB="0" distL="0" distR="0" wp14:anchorId="4EE6C4F4" wp14:editId="061EA1B5">
            <wp:extent cx="5334000" cy="4103076"/>
            <wp:effectExtent l="0" t="0" r="0" b="0"/>
            <wp:docPr id="24" name="Picture" descr="Figure 18 Wind energy for Gulf of Mexico."/>
            <wp:cNvGraphicFramePr/>
            <a:graphic xmlns:a="http://schemas.openxmlformats.org/drawingml/2006/main">
              <a:graphicData uri="http://schemas.openxmlformats.org/drawingml/2006/picture">
                <pic:pic xmlns:pic="http://schemas.openxmlformats.org/drawingml/2006/picture">
                  <pic:nvPicPr>
                    <pic:cNvPr id="0" name="Picture" descr="figs/mapWind_Gulf-of-Mexico.png"/>
                    <pic:cNvPicPr>
                      <a:picLocks noChangeAspect="1" noChangeArrowheads="1"/>
                    </pic:cNvPicPr>
                  </pic:nvPicPr>
                  <pic:blipFill>
                    <a:blip r:embed="rId40"/>
                    <a:stretch>
                      <a:fillRect/>
                    </a:stretch>
                  </pic:blipFill>
                  <pic:spPr bwMode="auto">
                    <a:xfrm>
                      <a:off x="0" y="0"/>
                      <a:ext cx="5334000" cy="4103076"/>
                    </a:xfrm>
                    <a:prstGeom prst="rect">
                      <a:avLst/>
                    </a:prstGeom>
                    <a:noFill/>
                    <a:ln w="9525">
                      <a:noFill/>
                      <a:headEnd/>
                      <a:tailEnd/>
                    </a:ln>
                  </pic:spPr>
                </pic:pic>
              </a:graphicData>
            </a:graphic>
          </wp:inline>
        </w:drawing>
      </w:r>
    </w:p>
    <w:p w14:paraId="31FD1BAD" w14:textId="77777777" w:rsidR="00DE3973" w:rsidRDefault="00B767D1">
      <w:pPr>
        <w:pStyle w:val="ImageCaption"/>
      </w:pPr>
      <w:r>
        <w:t xml:space="preserve">Figure </w:t>
      </w:r>
      <w:proofErr w:type="gramStart"/>
      <w:r>
        <w:t>18 Wind energy for Gulf of Mexico</w:t>
      </w:r>
      <w:proofErr w:type="gramEnd"/>
      <w:r>
        <w:t>.</w:t>
      </w:r>
    </w:p>
    <w:p w14:paraId="561B7E4F" w14:textId="77777777" w:rsidR="00DE3973" w:rsidRDefault="00B767D1">
      <w:pPr>
        <w:pStyle w:val="Heading3"/>
      </w:pPr>
      <w:bookmarkStart w:id="188" w:name="hawaii"/>
      <w:bookmarkStart w:id="189" w:name="_Toc362686294"/>
      <w:bookmarkEnd w:id="188"/>
      <w:r>
        <w:t>Hawaii</w:t>
      </w:r>
      <w:bookmarkEnd w:id="189"/>
    </w:p>
    <w:p w14:paraId="77C97AF5" w14:textId="77777777" w:rsidR="00DE3973" w:rsidRDefault="00B767D1">
      <w:pPr>
        <w:pStyle w:val="FirstParagraph"/>
      </w:pPr>
      <w:r>
        <w:t>See Figure 19.</w:t>
      </w:r>
    </w:p>
    <w:p w14:paraId="077EF62E" w14:textId="77777777" w:rsidR="00DE3973" w:rsidRDefault="00B767D1">
      <w:pPr>
        <w:pStyle w:val="FigurewithCaption"/>
      </w:pPr>
      <w:r>
        <w:rPr>
          <w:noProof/>
        </w:rPr>
        <w:lastRenderedPageBreak/>
        <w:drawing>
          <wp:inline distT="0" distB="0" distL="0" distR="0" wp14:anchorId="602E40CB" wp14:editId="697893BF">
            <wp:extent cx="5334000" cy="4103076"/>
            <wp:effectExtent l="0" t="0" r="0" b="0"/>
            <wp:docPr id="25" name="Picture" descr="Figure 19 Cable buffers for Hawaii."/>
            <wp:cNvGraphicFramePr/>
            <a:graphic xmlns:a="http://schemas.openxmlformats.org/drawingml/2006/main">
              <a:graphicData uri="http://schemas.openxmlformats.org/drawingml/2006/picture">
                <pic:pic xmlns:pic="http://schemas.openxmlformats.org/drawingml/2006/picture">
                  <pic:nvPicPr>
                    <pic:cNvPr id="0" name="Picture" descr="figs/mapCable_Hawaii.png"/>
                    <pic:cNvPicPr>
                      <a:picLocks noChangeAspect="1" noChangeArrowheads="1"/>
                    </pic:cNvPicPr>
                  </pic:nvPicPr>
                  <pic:blipFill>
                    <a:blip r:embed="rId41"/>
                    <a:stretch>
                      <a:fillRect/>
                    </a:stretch>
                  </pic:blipFill>
                  <pic:spPr bwMode="auto">
                    <a:xfrm>
                      <a:off x="0" y="0"/>
                      <a:ext cx="5334000" cy="4103076"/>
                    </a:xfrm>
                    <a:prstGeom prst="rect">
                      <a:avLst/>
                    </a:prstGeom>
                    <a:noFill/>
                    <a:ln w="9525">
                      <a:noFill/>
                      <a:headEnd/>
                      <a:tailEnd/>
                    </a:ln>
                  </pic:spPr>
                </pic:pic>
              </a:graphicData>
            </a:graphic>
          </wp:inline>
        </w:drawing>
      </w:r>
    </w:p>
    <w:p w14:paraId="2CB6E8DA" w14:textId="77777777" w:rsidR="00DE3973" w:rsidRDefault="00B767D1">
      <w:pPr>
        <w:pStyle w:val="ImageCaption"/>
      </w:pPr>
      <w:r>
        <w:t>Figure 19 Cable buffers for Hawaii.</w:t>
      </w:r>
    </w:p>
    <w:p w14:paraId="000FB822" w14:textId="77777777" w:rsidR="00DE3973" w:rsidRDefault="00B767D1">
      <w:pPr>
        <w:pStyle w:val="Heading4"/>
      </w:pPr>
      <w:bookmarkStart w:id="190" w:name="wave-4"/>
      <w:bookmarkStart w:id="191" w:name="_Toc362686295"/>
      <w:bookmarkEnd w:id="190"/>
      <w:r>
        <w:t>Wave</w:t>
      </w:r>
      <w:bookmarkEnd w:id="191"/>
    </w:p>
    <w:p w14:paraId="7617A805" w14:textId="77777777" w:rsidR="00DE3973" w:rsidRDefault="00B767D1">
      <w:pPr>
        <w:pStyle w:val="FirstParagraph"/>
      </w:pPr>
      <w:r>
        <w:t>See Figure 20.</w:t>
      </w:r>
    </w:p>
    <w:p w14:paraId="0495C673" w14:textId="77777777" w:rsidR="00DE3973" w:rsidRDefault="00B767D1">
      <w:pPr>
        <w:pStyle w:val="FigurewithCaption"/>
      </w:pPr>
      <w:r>
        <w:rPr>
          <w:noProof/>
        </w:rPr>
        <w:lastRenderedPageBreak/>
        <w:drawing>
          <wp:inline distT="0" distB="0" distL="0" distR="0" wp14:anchorId="51C8E4B8" wp14:editId="22FB5AFC">
            <wp:extent cx="5334000" cy="4103076"/>
            <wp:effectExtent l="0" t="0" r="0" b="0"/>
            <wp:docPr id="26" name="Picture" descr="Figure 20 Wave energy for Hawaii."/>
            <wp:cNvGraphicFramePr/>
            <a:graphic xmlns:a="http://schemas.openxmlformats.org/drawingml/2006/main">
              <a:graphicData uri="http://schemas.openxmlformats.org/drawingml/2006/picture">
                <pic:pic xmlns:pic="http://schemas.openxmlformats.org/drawingml/2006/picture">
                  <pic:nvPicPr>
                    <pic:cNvPr id="0" name="Picture" descr="figs/mapWave_Hawaii.png"/>
                    <pic:cNvPicPr>
                      <a:picLocks noChangeAspect="1" noChangeArrowheads="1"/>
                    </pic:cNvPicPr>
                  </pic:nvPicPr>
                  <pic:blipFill>
                    <a:blip r:embed="rId42"/>
                    <a:stretch>
                      <a:fillRect/>
                    </a:stretch>
                  </pic:blipFill>
                  <pic:spPr bwMode="auto">
                    <a:xfrm>
                      <a:off x="0" y="0"/>
                      <a:ext cx="5334000" cy="4103076"/>
                    </a:xfrm>
                    <a:prstGeom prst="rect">
                      <a:avLst/>
                    </a:prstGeom>
                    <a:noFill/>
                    <a:ln w="9525">
                      <a:noFill/>
                      <a:headEnd/>
                      <a:tailEnd/>
                    </a:ln>
                  </pic:spPr>
                </pic:pic>
              </a:graphicData>
            </a:graphic>
          </wp:inline>
        </w:drawing>
      </w:r>
    </w:p>
    <w:p w14:paraId="00EAE9FF" w14:textId="77777777" w:rsidR="00DE3973" w:rsidRDefault="00B767D1">
      <w:pPr>
        <w:pStyle w:val="ImageCaption"/>
      </w:pPr>
      <w:r>
        <w:t xml:space="preserve">Figure </w:t>
      </w:r>
      <w:proofErr w:type="gramStart"/>
      <w:r>
        <w:t>20 Wave energy for Hawaii</w:t>
      </w:r>
      <w:proofErr w:type="gramEnd"/>
      <w:r>
        <w:t>.</w:t>
      </w:r>
    </w:p>
    <w:p w14:paraId="4F1F824D" w14:textId="77777777" w:rsidR="00DE3973" w:rsidRDefault="00B767D1">
      <w:pPr>
        <w:pStyle w:val="Heading4"/>
      </w:pPr>
      <w:bookmarkStart w:id="192" w:name="wind-3"/>
      <w:bookmarkStart w:id="193" w:name="_Toc362686296"/>
      <w:bookmarkEnd w:id="192"/>
      <w:r>
        <w:t>Wind</w:t>
      </w:r>
      <w:bookmarkEnd w:id="193"/>
    </w:p>
    <w:p w14:paraId="06D69354" w14:textId="77777777" w:rsidR="00DE3973" w:rsidRDefault="00B767D1">
      <w:pPr>
        <w:pStyle w:val="FirstParagraph"/>
      </w:pPr>
      <w:r>
        <w:t>See Figure 21.</w:t>
      </w:r>
    </w:p>
    <w:p w14:paraId="70DEA3CD" w14:textId="77777777" w:rsidR="00DE3973" w:rsidRDefault="00B767D1">
      <w:pPr>
        <w:pStyle w:val="FigurewithCaption"/>
      </w:pPr>
      <w:r>
        <w:rPr>
          <w:noProof/>
        </w:rPr>
        <w:lastRenderedPageBreak/>
        <w:drawing>
          <wp:inline distT="0" distB="0" distL="0" distR="0" wp14:anchorId="1FDE3DDB" wp14:editId="2BF7B8E7">
            <wp:extent cx="5334000" cy="4103076"/>
            <wp:effectExtent l="0" t="0" r="0" b="0"/>
            <wp:docPr id="27" name="Picture" descr="Figure 21 Wind energy for Hawaii."/>
            <wp:cNvGraphicFramePr/>
            <a:graphic xmlns:a="http://schemas.openxmlformats.org/drawingml/2006/main">
              <a:graphicData uri="http://schemas.openxmlformats.org/drawingml/2006/picture">
                <pic:pic xmlns:pic="http://schemas.openxmlformats.org/drawingml/2006/picture">
                  <pic:nvPicPr>
                    <pic:cNvPr id="0" name="Picture" descr="figs/mapWind_Hawaii.png"/>
                    <pic:cNvPicPr>
                      <a:picLocks noChangeAspect="1" noChangeArrowheads="1"/>
                    </pic:cNvPicPr>
                  </pic:nvPicPr>
                  <pic:blipFill>
                    <a:blip r:embed="rId43"/>
                    <a:stretch>
                      <a:fillRect/>
                    </a:stretch>
                  </pic:blipFill>
                  <pic:spPr bwMode="auto">
                    <a:xfrm>
                      <a:off x="0" y="0"/>
                      <a:ext cx="5334000" cy="4103076"/>
                    </a:xfrm>
                    <a:prstGeom prst="rect">
                      <a:avLst/>
                    </a:prstGeom>
                    <a:noFill/>
                    <a:ln w="9525">
                      <a:noFill/>
                      <a:headEnd/>
                      <a:tailEnd/>
                    </a:ln>
                  </pic:spPr>
                </pic:pic>
              </a:graphicData>
            </a:graphic>
          </wp:inline>
        </w:drawing>
      </w:r>
    </w:p>
    <w:p w14:paraId="283EE8B5" w14:textId="77777777" w:rsidR="00DE3973" w:rsidRDefault="00B767D1">
      <w:pPr>
        <w:pStyle w:val="ImageCaption"/>
      </w:pPr>
      <w:r>
        <w:t xml:space="preserve">Figure </w:t>
      </w:r>
      <w:proofErr w:type="gramStart"/>
      <w:r>
        <w:t>21 Wind energy for Hawaii</w:t>
      </w:r>
      <w:proofErr w:type="gramEnd"/>
      <w:r>
        <w:t>.</w:t>
      </w:r>
    </w:p>
    <w:p w14:paraId="10723DB3" w14:textId="77777777" w:rsidR="00DE3973" w:rsidRDefault="00B767D1">
      <w:pPr>
        <w:pStyle w:val="Heading3"/>
      </w:pPr>
      <w:bookmarkStart w:id="194" w:name="johnston-atoll"/>
      <w:bookmarkStart w:id="195" w:name="_Toc362686297"/>
      <w:bookmarkEnd w:id="194"/>
      <w:r>
        <w:t>Johnston Atoll</w:t>
      </w:r>
      <w:bookmarkEnd w:id="195"/>
    </w:p>
    <w:p w14:paraId="09B5BC9F" w14:textId="77777777" w:rsidR="00DE3973" w:rsidRDefault="00B767D1">
      <w:pPr>
        <w:pStyle w:val="FirstParagraph"/>
      </w:pPr>
      <w:r>
        <w:t>See Figure 22.</w:t>
      </w:r>
    </w:p>
    <w:p w14:paraId="1C11C2E8" w14:textId="77777777" w:rsidR="00DE3973" w:rsidRDefault="00B767D1">
      <w:pPr>
        <w:pStyle w:val="FigurewithCaption"/>
      </w:pPr>
      <w:r>
        <w:rPr>
          <w:noProof/>
        </w:rPr>
        <w:lastRenderedPageBreak/>
        <w:drawing>
          <wp:inline distT="0" distB="0" distL="0" distR="0" wp14:anchorId="597D2E30" wp14:editId="3261D116">
            <wp:extent cx="5334000" cy="4103076"/>
            <wp:effectExtent l="0" t="0" r="0" b="0"/>
            <wp:docPr id="28" name="Picture" descr="Figure 22 Cable buffers for Johnston Atoll."/>
            <wp:cNvGraphicFramePr/>
            <a:graphic xmlns:a="http://schemas.openxmlformats.org/drawingml/2006/main">
              <a:graphicData uri="http://schemas.openxmlformats.org/drawingml/2006/picture">
                <pic:pic xmlns:pic="http://schemas.openxmlformats.org/drawingml/2006/picture">
                  <pic:nvPicPr>
                    <pic:cNvPr id="0" name="Picture" descr="figs/mapCable_Johnston-Atoll.png"/>
                    <pic:cNvPicPr>
                      <a:picLocks noChangeAspect="1" noChangeArrowheads="1"/>
                    </pic:cNvPicPr>
                  </pic:nvPicPr>
                  <pic:blipFill>
                    <a:blip r:embed="rId44"/>
                    <a:stretch>
                      <a:fillRect/>
                    </a:stretch>
                  </pic:blipFill>
                  <pic:spPr bwMode="auto">
                    <a:xfrm>
                      <a:off x="0" y="0"/>
                      <a:ext cx="5334000" cy="4103076"/>
                    </a:xfrm>
                    <a:prstGeom prst="rect">
                      <a:avLst/>
                    </a:prstGeom>
                    <a:noFill/>
                    <a:ln w="9525">
                      <a:noFill/>
                      <a:headEnd/>
                      <a:tailEnd/>
                    </a:ln>
                  </pic:spPr>
                </pic:pic>
              </a:graphicData>
            </a:graphic>
          </wp:inline>
        </w:drawing>
      </w:r>
    </w:p>
    <w:p w14:paraId="706EF906" w14:textId="77777777" w:rsidR="00DE3973" w:rsidRDefault="00B767D1">
      <w:pPr>
        <w:pStyle w:val="ImageCaption"/>
      </w:pPr>
      <w:r>
        <w:t>Figure 22 Cable buffers for Johnston Atoll.</w:t>
      </w:r>
    </w:p>
    <w:p w14:paraId="6C54449A" w14:textId="77777777" w:rsidR="00DE3973" w:rsidRDefault="00B767D1">
      <w:pPr>
        <w:pStyle w:val="Heading3"/>
      </w:pPr>
      <w:bookmarkStart w:id="196" w:name="n-mariana-islands"/>
      <w:bookmarkStart w:id="197" w:name="_Toc362686298"/>
      <w:bookmarkEnd w:id="196"/>
      <w:r>
        <w:t>N Mariana Islands</w:t>
      </w:r>
      <w:bookmarkEnd w:id="197"/>
    </w:p>
    <w:p w14:paraId="77D8B7A9" w14:textId="77777777" w:rsidR="00DE3973" w:rsidRDefault="00B767D1">
      <w:pPr>
        <w:pStyle w:val="FirstParagraph"/>
      </w:pPr>
      <w:r>
        <w:t>See Figure 23.</w:t>
      </w:r>
    </w:p>
    <w:p w14:paraId="500AC801" w14:textId="77777777" w:rsidR="00DE3973" w:rsidRDefault="00B767D1">
      <w:pPr>
        <w:pStyle w:val="FigurewithCaption"/>
      </w:pPr>
      <w:r>
        <w:rPr>
          <w:noProof/>
        </w:rPr>
        <w:lastRenderedPageBreak/>
        <w:drawing>
          <wp:inline distT="0" distB="0" distL="0" distR="0" wp14:anchorId="6D9F172D" wp14:editId="0B48FF8E">
            <wp:extent cx="5334000" cy="4103076"/>
            <wp:effectExtent l="0" t="0" r="0" b="0"/>
            <wp:docPr id="29" name="Picture" descr="Figure 23 Cable buffers for N Mariana Islands."/>
            <wp:cNvGraphicFramePr/>
            <a:graphic xmlns:a="http://schemas.openxmlformats.org/drawingml/2006/main">
              <a:graphicData uri="http://schemas.openxmlformats.org/drawingml/2006/picture">
                <pic:pic xmlns:pic="http://schemas.openxmlformats.org/drawingml/2006/picture">
                  <pic:nvPicPr>
                    <pic:cNvPr id="0" name="Picture" descr="figs/mapCable_N-Mariana-Islands.png"/>
                    <pic:cNvPicPr>
                      <a:picLocks noChangeAspect="1" noChangeArrowheads="1"/>
                    </pic:cNvPicPr>
                  </pic:nvPicPr>
                  <pic:blipFill>
                    <a:blip r:embed="rId45"/>
                    <a:stretch>
                      <a:fillRect/>
                    </a:stretch>
                  </pic:blipFill>
                  <pic:spPr bwMode="auto">
                    <a:xfrm>
                      <a:off x="0" y="0"/>
                      <a:ext cx="5334000" cy="4103076"/>
                    </a:xfrm>
                    <a:prstGeom prst="rect">
                      <a:avLst/>
                    </a:prstGeom>
                    <a:noFill/>
                    <a:ln w="9525">
                      <a:noFill/>
                      <a:headEnd/>
                      <a:tailEnd/>
                    </a:ln>
                  </pic:spPr>
                </pic:pic>
              </a:graphicData>
            </a:graphic>
          </wp:inline>
        </w:drawing>
      </w:r>
    </w:p>
    <w:p w14:paraId="48A7A0B6" w14:textId="77777777" w:rsidR="00DE3973" w:rsidRDefault="00B767D1">
      <w:pPr>
        <w:pStyle w:val="ImageCaption"/>
      </w:pPr>
      <w:r>
        <w:t>Figure 23 Cable buffers for N Mariana Islands.</w:t>
      </w:r>
    </w:p>
    <w:p w14:paraId="61CD317E" w14:textId="77777777" w:rsidR="00DE3973" w:rsidRDefault="00B767D1">
      <w:pPr>
        <w:pStyle w:val="Heading3"/>
      </w:pPr>
      <w:bookmarkStart w:id="198" w:name="palmyra-atoll"/>
      <w:bookmarkStart w:id="199" w:name="_Toc362686299"/>
      <w:bookmarkEnd w:id="198"/>
      <w:r>
        <w:t>Palmyra Atoll</w:t>
      </w:r>
      <w:bookmarkEnd w:id="199"/>
    </w:p>
    <w:p w14:paraId="17F0A4A3" w14:textId="77777777" w:rsidR="00DE3973" w:rsidRDefault="00B767D1">
      <w:pPr>
        <w:pStyle w:val="FirstParagraph"/>
      </w:pPr>
      <w:r>
        <w:t>See Figure 24.</w:t>
      </w:r>
    </w:p>
    <w:p w14:paraId="05E8D058" w14:textId="77777777" w:rsidR="00DE3973" w:rsidRDefault="00B767D1">
      <w:pPr>
        <w:pStyle w:val="FigurewithCaption"/>
      </w:pPr>
      <w:r>
        <w:rPr>
          <w:noProof/>
        </w:rPr>
        <w:lastRenderedPageBreak/>
        <w:drawing>
          <wp:inline distT="0" distB="0" distL="0" distR="0" wp14:anchorId="0A8094C6" wp14:editId="01D82D86">
            <wp:extent cx="5334000" cy="4103076"/>
            <wp:effectExtent l="0" t="0" r="0" b="0"/>
            <wp:docPr id="30" name="Picture" descr="Figure 24 Cable buffers for Palmyra Atoll."/>
            <wp:cNvGraphicFramePr/>
            <a:graphic xmlns:a="http://schemas.openxmlformats.org/drawingml/2006/main">
              <a:graphicData uri="http://schemas.openxmlformats.org/drawingml/2006/picture">
                <pic:pic xmlns:pic="http://schemas.openxmlformats.org/drawingml/2006/picture">
                  <pic:nvPicPr>
                    <pic:cNvPr id="0" name="Picture" descr="figs/mapCable_Palmyra-Atoll.png"/>
                    <pic:cNvPicPr>
                      <a:picLocks noChangeAspect="1" noChangeArrowheads="1"/>
                    </pic:cNvPicPr>
                  </pic:nvPicPr>
                  <pic:blipFill>
                    <a:blip r:embed="rId46"/>
                    <a:stretch>
                      <a:fillRect/>
                    </a:stretch>
                  </pic:blipFill>
                  <pic:spPr bwMode="auto">
                    <a:xfrm>
                      <a:off x="0" y="0"/>
                      <a:ext cx="5334000" cy="4103076"/>
                    </a:xfrm>
                    <a:prstGeom prst="rect">
                      <a:avLst/>
                    </a:prstGeom>
                    <a:noFill/>
                    <a:ln w="9525">
                      <a:noFill/>
                      <a:headEnd/>
                      <a:tailEnd/>
                    </a:ln>
                  </pic:spPr>
                </pic:pic>
              </a:graphicData>
            </a:graphic>
          </wp:inline>
        </w:drawing>
      </w:r>
    </w:p>
    <w:p w14:paraId="4F8D6C40" w14:textId="77777777" w:rsidR="00DE3973" w:rsidRDefault="00B767D1">
      <w:pPr>
        <w:pStyle w:val="ImageCaption"/>
      </w:pPr>
      <w:r>
        <w:t>Figure 24 Cable buffers for Palmyra Atoll.</w:t>
      </w:r>
    </w:p>
    <w:p w14:paraId="7F7EBA7F" w14:textId="77777777" w:rsidR="00DE3973" w:rsidRDefault="00B767D1">
      <w:pPr>
        <w:pStyle w:val="Heading3"/>
      </w:pPr>
      <w:bookmarkStart w:id="200" w:name="puerto-rico"/>
      <w:bookmarkStart w:id="201" w:name="_Toc362686300"/>
      <w:bookmarkEnd w:id="200"/>
      <w:r>
        <w:t>Puerto Rico</w:t>
      </w:r>
      <w:bookmarkEnd w:id="201"/>
    </w:p>
    <w:p w14:paraId="3BC5A5E1" w14:textId="77777777" w:rsidR="00DE3973" w:rsidRDefault="00B767D1">
      <w:pPr>
        <w:pStyle w:val="FirstParagraph"/>
      </w:pPr>
      <w:r>
        <w:t>See Figure 25.</w:t>
      </w:r>
    </w:p>
    <w:p w14:paraId="28797970" w14:textId="77777777" w:rsidR="00DE3973" w:rsidRDefault="00B767D1">
      <w:pPr>
        <w:pStyle w:val="FigurewithCaption"/>
      </w:pPr>
      <w:r>
        <w:rPr>
          <w:noProof/>
        </w:rPr>
        <w:lastRenderedPageBreak/>
        <w:drawing>
          <wp:inline distT="0" distB="0" distL="0" distR="0" wp14:anchorId="5D572CFE" wp14:editId="7465F8C5">
            <wp:extent cx="5334000" cy="4103076"/>
            <wp:effectExtent l="0" t="0" r="0" b="0"/>
            <wp:docPr id="31" name="Picture" descr="Figure 25 Cable buffers for Puerto Rico."/>
            <wp:cNvGraphicFramePr/>
            <a:graphic xmlns:a="http://schemas.openxmlformats.org/drawingml/2006/main">
              <a:graphicData uri="http://schemas.openxmlformats.org/drawingml/2006/picture">
                <pic:pic xmlns:pic="http://schemas.openxmlformats.org/drawingml/2006/picture">
                  <pic:nvPicPr>
                    <pic:cNvPr id="0" name="Picture" descr="figs/mapCable_Puerto-Rico.png"/>
                    <pic:cNvPicPr>
                      <a:picLocks noChangeAspect="1" noChangeArrowheads="1"/>
                    </pic:cNvPicPr>
                  </pic:nvPicPr>
                  <pic:blipFill>
                    <a:blip r:embed="rId47"/>
                    <a:stretch>
                      <a:fillRect/>
                    </a:stretch>
                  </pic:blipFill>
                  <pic:spPr bwMode="auto">
                    <a:xfrm>
                      <a:off x="0" y="0"/>
                      <a:ext cx="5334000" cy="4103076"/>
                    </a:xfrm>
                    <a:prstGeom prst="rect">
                      <a:avLst/>
                    </a:prstGeom>
                    <a:noFill/>
                    <a:ln w="9525">
                      <a:noFill/>
                      <a:headEnd/>
                      <a:tailEnd/>
                    </a:ln>
                  </pic:spPr>
                </pic:pic>
              </a:graphicData>
            </a:graphic>
          </wp:inline>
        </w:drawing>
      </w:r>
    </w:p>
    <w:p w14:paraId="57348937" w14:textId="77777777" w:rsidR="00DE3973" w:rsidRDefault="00B767D1">
      <w:pPr>
        <w:pStyle w:val="ImageCaption"/>
      </w:pPr>
      <w:r>
        <w:t>Figure 25 Cable buffers for Puerto Rico.</w:t>
      </w:r>
    </w:p>
    <w:p w14:paraId="1580E06B" w14:textId="77777777" w:rsidR="00DE3973" w:rsidRDefault="00B767D1">
      <w:pPr>
        <w:pStyle w:val="Heading4"/>
      </w:pPr>
      <w:bookmarkStart w:id="202" w:name="tidal-4"/>
      <w:bookmarkStart w:id="203" w:name="_Toc362686301"/>
      <w:bookmarkEnd w:id="202"/>
      <w:r>
        <w:t>Tidal</w:t>
      </w:r>
      <w:bookmarkEnd w:id="203"/>
    </w:p>
    <w:p w14:paraId="0C2E2FC2" w14:textId="77777777" w:rsidR="00DE3973" w:rsidRDefault="00B767D1">
      <w:pPr>
        <w:pStyle w:val="FirstParagraph"/>
      </w:pPr>
      <w:r>
        <w:t>See Figure 26.</w:t>
      </w:r>
    </w:p>
    <w:p w14:paraId="62EAD282" w14:textId="77777777" w:rsidR="00DE3973" w:rsidRDefault="00B767D1">
      <w:pPr>
        <w:pStyle w:val="FigurewithCaption"/>
      </w:pPr>
      <w:r>
        <w:rPr>
          <w:noProof/>
        </w:rPr>
        <w:lastRenderedPageBreak/>
        <w:drawing>
          <wp:inline distT="0" distB="0" distL="0" distR="0" wp14:anchorId="07058F03" wp14:editId="7B4C19DD">
            <wp:extent cx="5334000" cy="4103076"/>
            <wp:effectExtent l="0" t="0" r="0" b="0"/>
            <wp:docPr id="32" name="Picture" descr="Figure 26 Tidal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Tide_Puerto-Rico.png"/>
                    <pic:cNvPicPr>
                      <a:picLocks noChangeAspect="1" noChangeArrowheads="1"/>
                    </pic:cNvPicPr>
                  </pic:nvPicPr>
                  <pic:blipFill>
                    <a:blip r:embed="rId48"/>
                    <a:stretch>
                      <a:fillRect/>
                    </a:stretch>
                  </pic:blipFill>
                  <pic:spPr bwMode="auto">
                    <a:xfrm>
                      <a:off x="0" y="0"/>
                      <a:ext cx="5334000" cy="4103076"/>
                    </a:xfrm>
                    <a:prstGeom prst="rect">
                      <a:avLst/>
                    </a:prstGeom>
                    <a:noFill/>
                    <a:ln w="9525">
                      <a:noFill/>
                      <a:headEnd/>
                      <a:tailEnd/>
                    </a:ln>
                  </pic:spPr>
                </pic:pic>
              </a:graphicData>
            </a:graphic>
          </wp:inline>
        </w:drawing>
      </w:r>
    </w:p>
    <w:p w14:paraId="659AA56F" w14:textId="77777777" w:rsidR="00DE3973" w:rsidRDefault="00B767D1">
      <w:pPr>
        <w:pStyle w:val="ImageCaption"/>
      </w:pPr>
      <w:r>
        <w:t xml:space="preserve">Figure </w:t>
      </w:r>
      <w:proofErr w:type="gramStart"/>
      <w:r>
        <w:t>26 Tidal energy for Puerto Rico</w:t>
      </w:r>
      <w:proofErr w:type="gramEnd"/>
      <w:r>
        <w:t>.</w:t>
      </w:r>
    </w:p>
    <w:p w14:paraId="78C975DA" w14:textId="77777777" w:rsidR="00DE3973" w:rsidRDefault="00B767D1">
      <w:pPr>
        <w:pStyle w:val="Heading4"/>
      </w:pPr>
      <w:bookmarkStart w:id="204" w:name="wave-5"/>
      <w:bookmarkStart w:id="205" w:name="_Toc362686302"/>
      <w:bookmarkEnd w:id="204"/>
      <w:r>
        <w:t>Wave</w:t>
      </w:r>
      <w:bookmarkEnd w:id="205"/>
    </w:p>
    <w:p w14:paraId="63BB26ED" w14:textId="77777777" w:rsidR="00DE3973" w:rsidRDefault="00B767D1">
      <w:pPr>
        <w:pStyle w:val="FirstParagraph"/>
      </w:pPr>
      <w:r>
        <w:t>See Figure 27.</w:t>
      </w:r>
    </w:p>
    <w:p w14:paraId="1DD14052" w14:textId="77777777" w:rsidR="00DE3973" w:rsidRDefault="00B767D1">
      <w:pPr>
        <w:pStyle w:val="FigurewithCaption"/>
      </w:pPr>
      <w:r>
        <w:rPr>
          <w:noProof/>
        </w:rPr>
        <w:lastRenderedPageBreak/>
        <w:drawing>
          <wp:inline distT="0" distB="0" distL="0" distR="0" wp14:anchorId="318920D5" wp14:editId="74BD546E">
            <wp:extent cx="5334000" cy="4103076"/>
            <wp:effectExtent l="0" t="0" r="0" b="0"/>
            <wp:docPr id="33" name="Picture" descr="Figure 27 Wave energy for Puerto Rico."/>
            <wp:cNvGraphicFramePr/>
            <a:graphic xmlns:a="http://schemas.openxmlformats.org/drawingml/2006/main">
              <a:graphicData uri="http://schemas.openxmlformats.org/drawingml/2006/picture">
                <pic:pic xmlns:pic="http://schemas.openxmlformats.org/drawingml/2006/picture">
                  <pic:nvPicPr>
                    <pic:cNvPr id="0" name="Picture" descr="figs/mapWave_Puerto-Rico.png"/>
                    <pic:cNvPicPr>
                      <a:picLocks noChangeAspect="1" noChangeArrowheads="1"/>
                    </pic:cNvPicPr>
                  </pic:nvPicPr>
                  <pic:blipFill>
                    <a:blip r:embed="rId49"/>
                    <a:stretch>
                      <a:fillRect/>
                    </a:stretch>
                  </pic:blipFill>
                  <pic:spPr bwMode="auto">
                    <a:xfrm>
                      <a:off x="0" y="0"/>
                      <a:ext cx="5334000" cy="4103076"/>
                    </a:xfrm>
                    <a:prstGeom prst="rect">
                      <a:avLst/>
                    </a:prstGeom>
                    <a:noFill/>
                    <a:ln w="9525">
                      <a:noFill/>
                      <a:headEnd/>
                      <a:tailEnd/>
                    </a:ln>
                  </pic:spPr>
                </pic:pic>
              </a:graphicData>
            </a:graphic>
          </wp:inline>
        </w:drawing>
      </w:r>
    </w:p>
    <w:p w14:paraId="7F9D44AE" w14:textId="77777777" w:rsidR="00DE3973" w:rsidRDefault="00B767D1">
      <w:pPr>
        <w:pStyle w:val="ImageCaption"/>
      </w:pPr>
      <w:r>
        <w:t xml:space="preserve">Figure </w:t>
      </w:r>
      <w:proofErr w:type="gramStart"/>
      <w:r>
        <w:t>27 Wave energy for Puerto Rico</w:t>
      </w:r>
      <w:proofErr w:type="gramEnd"/>
      <w:r>
        <w:t>.</w:t>
      </w:r>
    </w:p>
    <w:p w14:paraId="4F60BE92" w14:textId="77777777" w:rsidR="00DE3973" w:rsidRDefault="00B767D1">
      <w:pPr>
        <w:pStyle w:val="Heading3"/>
      </w:pPr>
      <w:bookmarkStart w:id="206" w:name="us-virgin-islands"/>
      <w:bookmarkStart w:id="207" w:name="_Toc362686303"/>
      <w:bookmarkEnd w:id="206"/>
      <w:r>
        <w:t>US Virgin Islands</w:t>
      </w:r>
      <w:bookmarkEnd w:id="207"/>
    </w:p>
    <w:p w14:paraId="4D7BCE84" w14:textId="77777777" w:rsidR="00DE3973" w:rsidRDefault="00B767D1">
      <w:pPr>
        <w:pStyle w:val="FirstParagraph"/>
      </w:pPr>
      <w:r>
        <w:t>See Figure 28.</w:t>
      </w:r>
    </w:p>
    <w:p w14:paraId="21AE71E0" w14:textId="77777777" w:rsidR="00DE3973" w:rsidRDefault="00B767D1">
      <w:pPr>
        <w:pStyle w:val="FigurewithCaption"/>
      </w:pPr>
      <w:r>
        <w:rPr>
          <w:noProof/>
        </w:rPr>
        <w:lastRenderedPageBreak/>
        <w:drawing>
          <wp:inline distT="0" distB="0" distL="0" distR="0" wp14:anchorId="1E5D03FD" wp14:editId="716EB67B">
            <wp:extent cx="5334000" cy="4103076"/>
            <wp:effectExtent l="0" t="0" r="0" b="0"/>
            <wp:docPr id="34" name="Picture" descr="Figure 28 Cable buffers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Cable_US-Virgin-Islands.png"/>
                    <pic:cNvPicPr>
                      <a:picLocks noChangeAspect="1" noChangeArrowheads="1"/>
                    </pic:cNvPicPr>
                  </pic:nvPicPr>
                  <pic:blipFill>
                    <a:blip r:embed="rId50"/>
                    <a:stretch>
                      <a:fillRect/>
                    </a:stretch>
                  </pic:blipFill>
                  <pic:spPr bwMode="auto">
                    <a:xfrm>
                      <a:off x="0" y="0"/>
                      <a:ext cx="5334000" cy="4103076"/>
                    </a:xfrm>
                    <a:prstGeom prst="rect">
                      <a:avLst/>
                    </a:prstGeom>
                    <a:noFill/>
                    <a:ln w="9525">
                      <a:noFill/>
                      <a:headEnd/>
                      <a:tailEnd/>
                    </a:ln>
                  </pic:spPr>
                </pic:pic>
              </a:graphicData>
            </a:graphic>
          </wp:inline>
        </w:drawing>
      </w:r>
    </w:p>
    <w:p w14:paraId="3C5362A3" w14:textId="77777777" w:rsidR="00DE3973" w:rsidRDefault="00B767D1">
      <w:pPr>
        <w:pStyle w:val="ImageCaption"/>
      </w:pPr>
      <w:r>
        <w:t>Figure 28 Cable buffers for US Virgin Islands.</w:t>
      </w:r>
    </w:p>
    <w:p w14:paraId="65FBCCE5" w14:textId="77777777" w:rsidR="00DE3973" w:rsidRDefault="00B767D1">
      <w:pPr>
        <w:pStyle w:val="Heading4"/>
      </w:pPr>
      <w:bookmarkStart w:id="208" w:name="tidal-5"/>
      <w:bookmarkStart w:id="209" w:name="_Toc362686304"/>
      <w:bookmarkEnd w:id="208"/>
      <w:r>
        <w:t>Tidal</w:t>
      </w:r>
      <w:bookmarkEnd w:id="209"/>
    </w:p>
    <w:p w14:paraId="07F06A8D" w14:textId="77777777" w:rsidR="00DE3973" w:rsidRDefault="00B767D1">
      <w:pPr>
        <w:pStyle w:val="FirstParagraph"/>
      </w:pPr>
      <w:r>
        <w:t>See Figure 29.</w:t>
      </w:r>
    </w:p>
    <w:p w14:paraId="2D345247" w14:textId="77777777" w:rsidR="00DE3973" w:rsidRDefault="00B767D1">
      <w:pPr>
        <w:pStyle w:val="FigurewithCaption"/>
      </w:pPr>
      <w:r>
        <w:rPr>
          <w:noProof/>
        </w:rPr>
        <w:lastRenderedPageBreak/>
        <w:drawing>
          <wp:inline distT="0" distB="0" distL="0" distR="0" wp14:anchorId="3F5B8804" wp14:editId="357DDAB2">
            <wp:extent cx="5334000" cy="4103076"/>
            <wp:effectExtent l="0" t="0" r="0" b="0"/>
            <wp:docPr id="35" name="Picture" descr="Figure 29 Tidal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Tide_US-Virgin-Islands.png"/>
                    <pic:cNvPicPr>
                      <a:picLocks noChangeAspect="1" noChangeArrowheads="1"/>
                    </pic:cNvPicPr>
                  </pic:nvPicPr>
                  <pic:blipFill>
                    <a:blip r:embed="rId51"/>
                    <a:stretch>
                      <a:fillRect/>
                    </a:stretch>
                  </pic:blipFill>
                  <pic:spPr bwMode="auto">
                    <a:xfrm>
                      <a:off x="0" y="0"/>
                      <a:ext cx="5334000" cy="4103076"/>
                    </a:xfrm>
                    <a:prstGeom prst="rect">
                      <a:avLst/>
                    </a:prstGeom>
                    <a:noFill/>
                    <a:ln w="9525">
                      <a:noFill/>
                      <a:headEnd/>
                      <a:tailEnd/>
                    </a:ln>
                  </pic:spPr>
                </pic:pic>
              </a:graphicData>
            </a:graphic>
          </wp:inline>
        </w:drawing>
      </w:r>
    </w:p>
    <w:p w14:paraId="4B454A54" w14:textId="77777777" w:rsidR="00DE3973" w:rsidRDefault="00B767D1">
      <w:pPr>
        <w:pStyle w:val="ImageCaption"/>
      </w:pPr>
      <w:r>
        <w:t xml:space="preserve">Figure </w:t>
      </w:r>
      <w:proofErr w:type="gramStart"/>
      <w:r>
        <w:t>29 Tidal energy for US Virgin Islands</w:t>
      </w:r>
      <w:proofErr w:type="gramEnd"/>
      <w:r>
        <w:t>.</w:t>
      </w:r>
    </w:p>
    <w:p w14:paraId="3C415EDE" w14:textId="77777777" w:rsidR="00DE3973" w:rsidRDefault="00B767D1">
      <w:pPr>
        <w:pStyle w:val="Heading4"/>
      </w:pPr>
      <w:bookmarkStart w:id="210" w:name="wave-6"/>
      <w:bookmarkStart w:id="211" w:name="_Toc362686305"/>
      <w:bookmarkEnd w:id="210"/>
      <w:r>
        <w:t>Wave</w:t>
      </w:r>
      <w:bookmarkEnd w:id="211"/>
    </w:p>
    <w:p w14:paraId="32E14922" w14:textId="77777777" w:rsidR="00DE3973" w:rsidRDefault="00B767D1">
      <w:pPr>
        <w:pStyle w:val="FirstParagraph"/>
      </w:pPr>
      <w:r>
        <w:t>See Figure 30.</w:t>
      </w:r>
    </w:p>
    <w:p w14:paraId="07BF7911" w14:textId="77777777" w:rsidR="00DE3973" w:rsidRDefault="00B767D1">
      <w:pPr>
        <w:pStyle w:val="FigurewithCaption"/>
      </w:pPr>
      <w:r>
        <w:rPr>
          <w:noProof/>
        </w:rPr>
        <w:lastRenderedPageBreak/>
        <w:drawing>
          <wp:inline distT="0" distB="0" distL="0" distR="0" wp14:anchorId="383B9EF4" wp14:editId="624DCAA2">
            <wp:extent cx="5334000" cy="4103076"/>
            <wp:effectExtent l="0" t="0" r="0" b="0"/>
            <wp:docPr id="36" name="Picture" descr="Figure 30 Wave energy for US Virgin Islands."/>
            <wp:cNvGraphicFramePr/>
            <a:graphic xmlns:a="http://schemas.openxmlformats.org/drawingml/2006/main">
              <a:graphicData uri="http://schemas.openxmlformats.org/drawingml/2006/picture">
                <pic:pic xmlns:pic="http://schemas.openxmlformats.org/drawingml/2006/picture">
                  <pic:nvPicPr>
                    <pic:cNvPr id="0" name="Picture" descr="figs/mapWave_US-Virgin-Islands.png"/>
                    <pic:cNvPicPr>
                      <a:picLocks noChangeAspect="1" noChangeArrowheads="1"/>
                    </pic:cNvPicPr>
                  </pic:nvPicPr>
                  <pic:blipFill>
                    <a:blip r:embed="rId52"/>
                    <a:stretch>
                      <a:fillRect/>
                    </a:stretch>
                  </pic:blipFill>
                  <pic:spPr bwMode="auto">
                    <a:xfrm>
                      <a:off x="0" y="0"/>
                      <a:ext cx="5334000" cy="4103076"/>
                    </a:xfrm>
                    <a:prstGeom prst="rect">
                      <a:avLst/>
                    </a:prstGeom>
                    <a:noFill/>
                    <a:ln w="9525">
                      <a:noFill/>
                      <a:headEnd/>
                      <a:tailEnd/>
                    </a:ln>
                  </pic:spPr>
                </pic:pic>
              </a:graphicData>
            </a:graphic>
          </wp:inline>
        </w:drawing>
      </w:r>
    </w:p>
    <w:p w14:paraId="5794413D" w14:textId="77777777" w:rsidR="00DE3973" w:rsidRDefault="00B767D1">
      <w:pPr>
        <w:pStyle w:val="ImageCaption"/>
      </w:pPr>
      <w:r>
        <w:t xml:space="preserve">Figure </w:t>
      </w:r>
      <w:proofErr w:type="gramStart"/>
      <w:r>
        <w:t>30 Wave energy for US Virgin Islands</w:t>
      </w:r>
      <w:proofErr w:type="gramEnd"/>
      <w:r>
        <w:t>.</w:t>
      </w:r>
    </w:p>
    <w:p w14:paraId="6D97A69C" w14:textId="77777777" w:rsidR="00DE3973" w:rsidRDefault="00B767D1">
      <w:pPr>
        <w:pStyle w:val="Heading3"/>
      </w:pPr>
      <w:bookmarkStart w:id="212" w:name="wake-island"/>
      <w:bookmarkStart w:id="213" w:name="_Toc362686306"/>
      <w:bookmarkEnd w:id="212"/>
      <w:r>
        <w:t>Wake Island</w:t>
      </w:r>
      <w:bookmarkEnd w:id="213"/>
    </w:p>
    <w:p w14:paraId="6DDFACA0" w14:textId="77777777" w:rsidR="00DE3973" w:rsidRDefault="00B767D1">
      <w:pPr>
        <w:pStyle w:val="FirstParagraph"/>
      </w:pPr>
      <w:r>
        <w:t>See Figure 31.</w:t>
      </w:r>
    </w:p>
    <w:p w14:paraId="38EE5D01" w14:textId="77777777" w:rsidR="00DE3973" w:rsidRDefault="00B767D1">
      <w:pPr>
        <w:pStyle w:val="FigurewithCaption"/>
      </w:pPr>
      <w:r>
        <w:rPr>
          <w:noProof/>
        </w:rPr>
        <w:lastRenderedPageBreak/>
        <w:drawing>
          <wp:inline distT="0" distB="0" distL="0" distR="0" wp14:anchorId="5D639A71" wp14:editId="5128C8FA">
            <wp:extent cx="5334000" cy="4103076"/>
            <wp:effectExtent l="0" t="0" r="0" b="0"/>
            <wp:docPr id="37" name="Picture" descr="Figure 31 Cable buffers for Wake Island."/>
            <wp:cNvGraphicFramePr/>
            <a:graphic xmlns:a="http://schemas.openxmlformats.org/drawingml/2006/main">
              <a:graphicData uri="http://schemas.openxmlformats.org/drawingml/2006/picture">
                <pic:pic xmlns:pic="http://schemas.openxmlformats.org/drawingml/2006/picture">
                  <pic:nvPicPr>
                    <pic:cNvPr id="0" name="Picture" descr="figs/mapCable_Wake-Island.png"/>
                    <pic:cNvPicPr>
                      <a:picLocks noChangeAspect="1" noChangeArrowheads="1"/>
                    </pic:cNvPicPr>
                  </pic:nvPicPr>
                  <pic:blipFill>
                    <a:blip r:embed="rId53"/>
                    <a:stretch>
                      <a:fillRect/>
                    </a:stretch>
                  </pic:blipFill>
                  <pic:spPr bwMode="auto">
                    <a:xfrm>
                      <a:off x="0" y="0"/>
                      <a:ext cx="5334000" cy="4103076"/>
                    </a:xfrm>
                    <a:prstGeom prst="rect">
                      <a:avLst/>
                    </a:prstGeom>
                    <a:noFill/>
                    <a:ln w="9525">
                      <a:noFill/>
                      <a:headEnd/>
                      <a:tailEnd/>
                    </a:ln>
                  </pic:spPr>
                </pic:pic>
              </a:graphicData>
            </a:graphic>
          </wp:inline>
        </w:drawing>
      </w:r>
    </w:p>
    <w:p w14:paraId="2B72B1FA" w14:textId="77777777" w:rsidR="00DE3973" w:rsidRDefault="00B767D1">
      <w:pPr>
        <w:pStyle w:val="ImageCaption"/>
      </w:pPr>
      <w:r>
        <w:t>Figure 31 Cable buffers for Wake Island.</w:t>
      </w:r>
    </w:p>
    <w:p w14:paraId="6A2289A7" w14:textId="77777777" w:rsidR="00DE3973" w:rsidRDefault="00B767D1">
      <w:pPr>
        <w:pStyle w:val="Heading3"/>
      </w:pPr>
      <w:bookmarkStart w:id="214" w:name="west"/>
      <w:bookmarkStart w:id="215" w:name="_Toc362686307"/>
      <w:bookmarkEnd w:id="214"/>
      <w:r>
        <w:t>West</w:t>
      </w:r>
      <w:bookmarkEnd w:id="215"/>
    </w:p>
    <w:p w14:paraId="4A07B099" w14:textId="77777777" w:rsidR="00DE3973" w:rsidRDefault="00B767D1">
      <w:pPr>
        <w:pStyle w:val="FirstParagraph"/>
      </w:pPr>
      <w:r>
        <w:t>See Figure 32.</w:t>
      </w:r>
    </w:p>
    <w:p w14:paraId="240EAAC3" w14:textId="77777777" w:rsidR="00DE3973" w:rsidRDefault="00B767D1">
      <w:pPr>
        <w:pStyle w:val="FigurewithCaption"/>
      </w:pPr>
      <w:r>
        <w:rPr>
          <w:noProof/>
        </w:rPr>
        <w:lastRenderedPageBreak/>
        <w:drawing>
          <wp:inline distT="0" distB="0" distL="0" distR="0" wp14:anchorId="24B2F630" wp14:editId="009B6157">
            <wp:extent cx="5334000" cy="4103076"/>
            <wp:effectExtent l="0" t="0" r="0" b="0"/>
            <wp:docPr id="38" name="Picture" descr="Figure 32 Cable buffers for West."/>
            <wp:cNvGraphicFramePr/>
            <a:graphic xmlns:a="http://schemas.openxmlformats.org/drawingml/2006/main">
              <a:graphicData uri="http://schemas.openxmlformats.org/drawingml/2006/picture">
                <pic:pic xmlns:pic="http://schemas.openxmlformats.org/drawingml/2006/picture">
                  <pic:nvPicPr>
                    <pic:cNvPr id="0" name="Picture" descr="figs/mapCable_West.png"/>
                    <pic:cNvPicPr>
                      <a:picLocks noChangeAspect="1" noChangeArrowheads="1"/>
                    </pic:cNvPicPr>
                  </pic:nvPicPr>
                  <pic:blipFill>
                    <a:blip r:embed="rId54"/>
                    <a:stretch>
                      <a:fillRect/>
                    </a:stretch>
                  </pic:blipFill>
                  <pic:spPr bwMode="auto">
                    <a:xfrm>
                      <a:off x="0" y="0"/>
                      <a:ext cx="5334000" cy="4103076"/>
                    </a:xfrm>
                    <a:prstGeom prst="rect">
                      <a:avLst/>
                    </a:prstGeom>
                    <a:noFill/>
                    <a:ln w="9525">
                      <a:noFill/>
                      <a:headEnd/>
                      <a:tailEnd/>
                    </a:ln>
                  </pic:spPr>
                </pic:pic>
              </a:graphicData>
            </a:graphic>
          </wp:inline>
        </w:drawing>
      </w:r>
    </w:p>
    <w:p w14:paraId="61B9B1C3" w14:textId="77777777" w:rsidR="00DE3973" w:rsidRDefault="00B767D1">
      <w:pPr>
        <w:pStyle w:val="ImageCaption"/>
      </w:pPr>
      <w:r>
        <w:t>Figure 32 Cable buffers for West.</w:t>
      </w:r>
    </w:p>
    <w:p w14:paraId="2BE56526" w14:textId="77777777" w:rsidR="00DE3973" w:rsidRDefault="00B767D1">
      <w:pPr>
        <w:pStyle w:val="Heading4"/>
      </w:pPr>
      <w:bookmarkStart w:id="216" w:name="tidal-6"/>
      <w:bookmarkStart w:id="217" w:name="_Toc362686308"/>
      <w:bookmarkEnd w:id="216"/>
      <w:r>
        <w:t>Tidal</w:t>
      </w:r>
      <w:bookmarkEnd w:id="217"/>
    </w:p>
    <w:p w14:paraId="1A663E72" w14:textId="77777777" w:rsidR="00DE3973" w:rsidRDefault="00B767D1">
      <w:pPr>
        <w:pStyle w:val="FirstParagraph"/>
      </w:pPr>
      <w:r>
        <w:t>See Figure 33.</w:t>
      </w:r>
    </w:p>
    <w:p w14:paraId="5F765482" w14:textId="77777777" w:rsidR="00DE3973" w:rsidRDefault="00B767D1">
      <w:pPr>
        <w:pStyle w:val="FigurewithCaption"/>
      </w:pPr>
      <w:r>
        <w:rPr>
          <w:noProof/>
        </w:rPr>
        <w:lastRenderedPageBreak/>
        <w:drawing>
          <wp:inline distT="0" distB="0" distL="0" distR="0" wp14:anchorId="63F1E82C" wp14:editId="5264C836">
            <wp:extent cx="5334000" cy="4103076"/>
            <wp:effectExtent l="0" t="0" r="0" b="0"/>
            <wp:docPr id="39" name="Picture" descr="Figure 33 Tidal energy for West."/>
            <wp:cNvGraphicFramePr/>
            <a:graphic xmlns:a="http://schemas.openxmlformats.org/drawingml/2006/main">
              <a:graphicData uri="http://schemas.openxmlformats.org/drawingml/2006/picture">
                <pic:pic xmlns:pic="http://schemas.openxmlformats.org/drawingml/2006/picture">
                  <pic:nvPicPr>
                    <pic:cNvPr id="0" name="Picture" descr="figs/mapTide_West.png"/>
                    <pic:cNvPicPr>
                      <a:picLocks noChangeAspect="1" noChangeArrowheads="1"/>
                    </pic:cNvPicPr>
                  </pic:nvPicPr>
                  <pic:blipFill>
                    <a:blip r:embed="rId55"/>
                    <a:stretch>
                      <a:fillRect/>
                    </a:stretch>
                  </pic:blipFill>
                  <pic:spPr bwMode="auto">
                    <a:xfrm>
                      <a:off x="0" y="0"/>
                      <a:ext cx="5334000" cy="4103076"/>
                    </a:xfrm>
                    <a:prstGeom prst="rect">
                      <a:avLst/>
                    </a:prstGeom>
                    <a:noFill/>
                    <a:ln w="9525">
                      <a:noFill/>
                      <a:headEnd/>
                      <a:tailEnd/>
                    </a:ln>
                  </pic:spPr>
                </pic:pic>
              </a:graphicData>
            </a:graphic>
          </wp:inline>
        </w:drawing>
      </w:r>
    </w:p>
    <w:p w14:paraId="5994E8CD" w14:textId="77777777" w:rsidR="00DE3973" w:rsidRDefault="00B767D1">
      <w:pPr>
        <w:pStyle w:val="ImageCaption"/>
      </w:pPr>
      <w:r>
        <w:t xml:space="preserve">Figure </w:t>
      </w:r>
      <w:proofErr w:type="gramStart"/>
      <w:r>
        <w:t>33 Tidal energy</w:t>
      </w:r>
      <w:proofErr w:type="gramEnd"/>
      <w:r>
        <w:t xml:space="preserve"> for West.</w:t>
      </w:r>
    </w:p>
    <w:p w14:paraId="40B3D7B1" w14:textId="77777777" w:rsidR="00DE3973" w:rsidRDefault="00B767D1">
      <w:pPr>
        <w:pStyle w:val="Heading4"/>
      </w:pPr>
      <w:bookmarkStart w:id="218" w:name="wave-7"/>
      <w:bookmarkStart w:id="219" w:name="_Toc362686309"/>
      <w:bookmarkEnd w:id="218"/>
      <w:r>
        <w:t>Wave</w:t>
      </w:r>
      <w:bookmarkEnd w:id="219"/>
    </w:p>
    <w:p w14:paraId="4E666543" w14:textId="77777777" w:rsidR="00DE3973" w:rsidRDefault="00B767D1">
      <w:pPr>
        <w:pStyle w:val="FirstParagraph"/>
      </w:pPr>
      <w:r>
        <w:t>See Figure 34.</w:t>
      </w:r>
    </w:p>
    <w:p w14:paraId="49478B83" w14:textId="77777777" w:rsidR="00DE3973" w:rsidRDefault="00B767D1">
      <w:pPr>
        <w:pStyle w:val="FigurewithCaption"/>
      </w:pPr>
      <w:r>
        <w:rPr>
          <w:noProof/>
        </w:rPr>
        <w:lastRenderedPageBreak/>
        <w:drawing>
          <wp:inline distT="0" distB="0" distL="0" distR="0" wp14:anchorId="7F6197F4" wp14:editId="5E0F71C3">
            <wp:extent cx="5334000" cy="4103076"/>
            <wp:effectExtent l="0" t="0" r="0" b="0"/>
            <wp:docPr id="40" name="Picture" descr="Figure 34 Wave energy for West."/>
            <wp:cNvGraphicFramePr/>
            <a:graphic xmlns:a="http://schemas.openxmlformats.org/drawingml/2006/main">
              <a:graphicData uri="http://schemas.openxmlformats.org/drawingml/2006/picture">
                <pic:pic xmlns:pic="http://schemas.openxmlformats.org/drawingml/2006/picture">
                  <pic:nvPicPr>
                    <pic:cNvPr id="0" name="Picture" descr="figs/mapWave_West.png"/>
                    <pic:cNvPicPr>
                      <a:picLocks noChangeAspect="1" noChangeArrowheads="1"/>
                    </pic:cNvPicPr>
                  </pic:nvPicPr>
                  <pic:blipFill>
                    <a:blip r:embed="rId56"/>
                    <a:stretch>
                      <a:fillRect/>
                    </a:stretch>
                  </pic:blipFill>
                  <pic:spPr bwMode="auto">
                    <a:xfrm>
                      <a:off x="0" y="0"/>
                      <a:ext cx="5334000" cy="4103076"/>
                    </a:xfrm>
                    <a:prstGeom prst="rect">
                      <a:avLst/>
                    </a:prstGeom>
                    <a:noFill/>
                    <a:ln w="9525">
                      <a:noFill/>
                      <a:headEnd/>
                      <a:tailEnd/>
                    </a:ln>
                  </pic:spPr>
                </pic:pic>
              </a:graphicData>
            </a:graphic>
          </wp:inline>
        </w:drawing>
      </w:r>
    </w:p>
    <w:p w14:paraId="58C00811" w14:textId="77777777" w:rsidR="00DE3973" w:rsidRDefault="00B767D1">
      <w:pPr>
        <w:pStyle w:val="ImageCaption"/>
      </w:pPr>
      <w:r>
        <w:t xml:space="preserve">Figure </w:t>
      </w:r>
      <w:proofErr w:type="gramStart"/>
      <w:r>
        <w:t>34 Wave energy</w:t>
      </w:r>
      <w:proofErr w:type="gramEnd"/>
      <w:r>
        <w:t xml:space="preserve"> for West.</w:t>
      </w:r>
    </w:p>
    <w:p w14:paraId="5A024818" w14:textId="77777777" w:rsidR="00DE3973" w:rsidRDefault="00B767D1">
      <w:pPr>
        <w:pStyle w:val="Heading4"/>
      </w:pPr>
      <w:bookmarkStart w:id="220" w:name="wind-4"/>
      <w:bookmarkStart w:id="221" w:name="_Toc362686310"/>
      <w:bookmarkEnd w:id="220"/>
      <w:r>
        <w:t>Wind</w:t>
      </w:r>
      <w:bookmarkEnd w:id="221"/>
    </w:p>
    <w:p w14:paraId="2494AB58" w14:textId="77777777" w:rsidR="00DE3973" w:rsidRDefault="00B767D1">
      <w:pPr>
        <w:pStyle w:val="FirstParagraph"/>
      </w:pPr>
      <w:r>
        <w:t>See Figure 35.</w:t>
      </w:r>
    </w:p>
    <w:p w14:paraId="767E14A6" w14:textId="77777777" w:rsidR="00DE3973" w:rsidRDefault="00B767D1">
      <w:pPr>
        <w:pStyle w:val="FigurewithCaption"/>
      </w:pPr>
      <w:r>
        <w:rPr>
          <w:noProof/>
        </w:rPr>
        <w:lastRenderedPageBreak/>
        <w:drawing>
          <wp:inline distT="0" distB="0" distL="0" distR="0" wp14:anchorId="118C2514" wp14:editId="48771E92">
            <wp:extent cx="5334000" cy="4103076"/>
            <wp:effectExtent l="0" t="0" r="0" b="0"/>
            <wp:docPr id="41" name="Picture" descr="Figure 35 Wind energy for West."/>
            <wp:cNvGraphicFramePr/>
            <a:graphic xmlns:a="http://schemas.openxmlformats.org/drawingml/2006/main">
              <a:graphicData uri="http://schemas.openxmlformats.org/drawingml/2006/picture">
                <pic:pic xmlns:pic="http://schemas.openxmlformats.org/drawingml/2006/picture">
                  <pic:nvPicPr>
                    <pic:cNvPr id="0" name="Picture" descr="figs/mapWind_West.png"/>
                    <pic:cNvPicPr>
                      <a:picLocks noChangeAspect="1" noChangeArrowheads="1"/>
                    </pic:cNvPicPr>
                  </pic:nvPicPr>
                  <pic:blipFill>
                    <a:blip r:embed="rId57"/>
                    <a:stretch>
                      <a:fillRect/>
                    </a:stretch>
                  </pic:blipFill>
                  <pic:spPr bwMode="auto">
                    <a:xfrm>
                      <a:off x="0" y="0"/>
                      <a:ext cx="5334000" cy="4103076"/>
                    </a:xfrm>
                    <a:prstGeom prst="rect">
                      <a:avLst/>
                    </a:prstGeom>
                    <a:noFill/>
                    <a:ln w="9525">
                      <a:noFill/>
                      <a:headEnd/>
                      <a:tailEnd/>
                    </a:ln>
                  </pic:spPr>
                </pic:pic>
              </a:graphicData>
            </a:graphic>
          </wp:inline>
        </w:drawing>
      </w:r>
    </w:p>
    <w:p w14:paraId="5DEB21A9" w14:textId="77777777" w:rsidR="00DE3973" w:rsidRDefault="00B767D1">
      <w:pPr>
        <w:pStyle w:val="ImageCaption"/>
      </w:pPr>
      <w:r>
        <w:t xml:space="preserve">Figure </w:t>
      </w:r>
      <w:proofErr w:type="gramStart"/>
      <w:r>
        <w:t>35 Wind energy</w:t>
      </w:r>
      <w:proofErr w:type="gramEnd"/>
      <w:r>
        <w:t xml:space="preserve"> for West.</w:t>
      </w:r>
    </w:p>
    <w:p w14:paraId="207725E4" w14:textId="77777777" w:rsidR="00DE3973" w:rsidRDefault="00B767D1">
      <w:pPr>
        <w:pStyle w:val="Heading1"/>
      </w:pPr>
      <w:bookmarkStart w:id="222" w:name="references"/>
      <w:bookmarkStart w:id="223" w:name="_Toc362686311"/>
      <w:bookmarkEnd w:id="222"/>
      <w:r>
        <w:t>References</w:t>
      </w:r>
      <w:bookmarkEnd w:id="223"/>
    </w:p>
    <w:p w14:paraId="15F558F9" w14:textId="77777777" w:rsidR="00DE3973" w:rsidRDefault="00B767D1">
      <w:pPr>
        <w:pStyle w:val="Bibliography"/>
      </w:pPr>
      <w:r>
        <w:t xml:space="preserve">Amante, C., Kilcher, L., Roberts, B., &amp; Draxl, C. (2016). </w:t>
      </w:r>
      <w:r>
        <w:rPr>
          <w:i/>
        </w:rPr>
        <w:t>Offshore Cable Analysis: Pilot Study</w:t>
      </w:r>
      <w:r>
        <w:t>.</w:t>
      </w:r>
    </w:p>
    <w:p w14:paraId="00630454" w14:textId="77777777" w:rsidR="00DE3973" w:rsidRDefault="00B767D1">
      <w:pPr>
        <w:pStyle w:val="Bibliography"/>
      </w:pPr>
      <w:proofErr w:type="gramStart"/>
      <w:r>
        <w:t>Beiter, P., Musial, W., Kilcher, L., Maness, M., &amp; Smith, A. (2017).</w:t>
      </w:r>
      <w:proofErr w:type="gramEnd"/>
      <w:r>
        <w:t xml:space="preserve"> </w:t>
      </w:r>
      <w:r>
        <w:rPr>
          <w:i/>
        </w:rPr>
        <w:t>An Assessment of the Economic Potential of Offshore Wind in the United States from 2015 to 2030</w:t>
      </w:r>
      <w:r>
        <w:t xml:space="preserve">. </w:t>
      </w:r>
      <w:proofErr w:type="gramStart"/>
      <w:r>
        <w:t>NREL (National Renewable Energy Laboratory (NREL), Golden, CO (United States)).</w:t>
      </w:r>
      <w:proofErr w:type="gramEnd"/>
      <w:r>
        <w:t xml:space="preserve"> </w:t>
      </w:r>
      <w:hyperlink r:id="rId58">
        <w:r>
          <w:rPr>
            <w:rStyle w:val="Hyperlink"/>
          </w:rPr>
          <w:t>https://tethys.pnnl.gov/sites/default/files/publications/Beiter-et-al-2017-NETL.pdf</w:t>
        </w:r>
      </w:hyperlink>
    </w:p>
    <w:p w14:paraId="71A9C302" w14:textId="77777777" w:rsidR="00DE3973" w:rsidRDefault="00B767D1">
      <w:pPr>
        <w:pStyle w:val="Bibliography"/>
      </w:pPr>
      <w:r>
        <w:t>Communications Security, Reliability and Interoperability Council IV. (2014)</w:t>
      </w:r>
      <w:proofErr w:type="gramStart"/>
      <w:r>
        <w:t xml:space="preserve">. </w:t>
      </w:r>
      <w:r>
        <w:rPr>
          <w:i/>
        </w:rPr>
        <w:t>Protection of Submarine Cables Through Spatial Separation</w:t>
      </w:r>
      <w:r>
        <w:t>.</w:t>
      </w:r>
      <w:proofErr w:type="gramEnd"/>
      <w:r>
        <w:t xml:space="preserve"> </w:t>
      </w:r>
      <w:hyperlink r:id="rId59">
        <w:r>
          <w:rPr>
            <w:rStyle w:val="Hyperlink"/>
          </w:rPr>
          <w:t>http://transition.fcc.gov/pshs/advisory/csric4/CSRIC_IV_WG8_Report1_3Dec2014.pdf</w:t>
        </w:r>
      </w:hyperlink>
    </w:p>
    <w:p w14:paraId="18AB2249" w14:textId="77777777" w:rsidR="00DE3973" w:rsidRDefault="00B767D1">
      <w:pPr>
        <w:pStyle w:val="Bibliography"/>
      </w:pPr>
      <w:r>
        <w:t>Communications Security, Reliability and Interoperability Council IV. (2016)</w:t>
      </w:r>
      <w:proofErr w:type="gramStart"/>
      <w:r>
        <w:t xml:space="preserve">. </w:t>
      </w:r>
      <w:r>
        <w:rPr>
          <w:i/>
        </w:rPr>
        <w:t>Clustering of Cables and Cable Landings</w:t>
      </w:r>
      <w:r>
        <w:t>.</w:t>
      </w:r>
      <w:proofErr w:type="gramEnd"/>
    </w:p>
    <w:p w14:paraId="784F0470" w14:textId="77777777" w:rsidR="00DE3973" w:rsidRDefault="00B767D1">
      <w:pPr>
        <w:pStyle w:val="Bibliography"/>
      </w:pPr>
      <w:r>
        <w:lastRenderedPageBreak/>
        <w:t xml:space="preserve">Flanders Marine Institute. (2016). Maritime Boundaries Geodatabase: Maritime Boundaries and Exclusive Economic Zones (200NM), version 9. </w:t>
      </w:r>
      <w:hyperlink r:id="rId60">
        <w:r>
          <w:rPr>
            <w:rStyle w:val="Hyperlink"/>
          </w:rPr>
          <w:t>http://www.marineregions.org/</w:t>
        </w:r>
      </w:hyperlink>
      <w:r>
        <w:t>. Accessed 25 April 2017</w:t>
      </w:r>
    </w:p>
    <w:p w14:paraId="0A6A2631" w14:textId="77777777" w:rsidR="00DE3973" w:rsidRDefault="00B767D1">
      <w:pPr>
        <w:pStyle w:val="Bibliography"/>
      </w:pPr>
      <w:r>
        <w:t xml:space="preserve">Haas, K. A., Fritz, H. M., French, S. P., Smith, B. T., &amp; Neary, V. (2011). </w:t>
      </w:r>
      <w:proofErr w:type="gramStart"/>
      <w:r>
        <w:rPr>
          <w:i/>
        </w:rPr>
        <w:t>Assessment of energy production potential from tidal streams in the United States</w:t>
      </w:r>
      <w:r>
        <w:t>.</w:t>
      </w:r>
      <w:proofErr w:type="gramEnd"/>
      <w:r>
        <w:t xml:space="preserve"> Georgia Tech Research Corporation, Atlanta, GA (United States). </w:t>
      </w:r>
      <w:hyperlink r:id="rId61">
        <w:r>
          <w:rPr>
            <w:rStyle w:val="Hyperlink"/>
          </w:rPr>
          <w:t>https://www.osti.gov/scitech/servlets/purl/1219367</w:t>
        </w:r>
      </w:hyperlink>
    </w:p>
    <w:p w14:paraId="2547CFB0" w14:textId="77777777" w:rsidR="00DE3973" w:rsidRDefault="00B767D1">
      <w:pPr>
        <w:pStyle w:val="Bibliography"/>
      </w:pPr>
      <w:r>
        <w:t xml:space="preserve">Jacobson, P. T., Hagerman, G., &amp; Scott, G. (2011). </w:t>
      </w:r>
      <w:r>
        <w:rPr>
          <w:i/>
        </w:rPr>
        <w:t>Mapping and Assessment of the United States Ocean Wave Energy Resource</w:t>
      </w:r>
      <w:r>
        <w:t xml:space="preserve">. </w:t>
      </w:r>
      <w:hyperlink r:id="rId62">
        <w:r>
          <w:rPr>
            <w:rStyle w:val="Hyperlink"/>
          </w:rPr>
          <w:t>http://www.osti.gov/scitech/servlets/purl/1060943</w:t>
        </w:r>
      </w:hyperlink>
    </w:p>
    <w:p w14:paraId="4EF75B05" w14:textId="77777777" w:rsidR="00DE3973" w:rsidRDefault="00B767D1">
      <w:pPr>
        <w:pStyle w:val="Bibliography"/>
      </w:pPr>
      <w:r>
        <w:t>Lehmann, M., Karimpour, F., Goudey, C. A., Jacobson, P. T., &amp; Alam, M</w:t>
      </w:r>
      <w:proofErr w:type="gramStart"/>
      <w:r>
        <w:t>.-</w:t>
      </w:r>
      <w:proofErr w:type="gramEnd"/>
      <w:r>
        <w:t xml:space="preserve">R. (2017). Ocean wave energy in the United States: Current status and future perspectives. </w:t>
      </w:r>
      <w:proofErr w:type="gramStart"/>
      <w:r>
        <w:rPr>
          <w:i/>
        </w:rPr>
        <w:t>Renewable and Sustainable Energy Reviews</w:t>
      </w:r>
      <w:r>
        <w:t>.</w:t>
      </w:r>
      <w:proofErr w:type="gramEnd"/>
      <w:r>
        <w:t xml:space="preserve"> </w:t>
      </w:r>
      <w:hyperlink r:id="rId63">
        <w:r>
          <w:rPr>
            <w:rStyle w:val="Hyperlink"/>
          </w:rPr>
          <w:t>http://www.sciencedirect.com/science/article/pii/S1364032116308164</w:t>
        </w:r>
      </w:hyperlink>
    </w:p>
    <w:p w14:paraId="026B9E9E" w14:textId="77777777" w:rsidR="00DE3973" w:rsidRDefault="00B767D1">
      <w:pPr>
        <w:pStyle w:val="Bibliography"/>
      </w:pPr>
      <w:proofErr w:type="gramStart"/>
      <w:r>
        <w:t>Pachauri, R. K., Mayer, L., &amp; Intergovernmental Panel on Climate Change (Eds.).</w:t>
      </w:r>
      <w:proofErr w:type="gramEnd"/>
      <w:r>
        <w:t xml:space="preserve"> (2015). </w:t>
      </w:r>
      <w:r>
        <w:rPr>
          <w:i/>
        </w:rPr>
        <w:t>Climate change 2014: Synthesis report</w:t>
      </w:r>
      <w:r>
        <w:t>. Geneva, Switzerland: Intergovernmental Panel on Climate Change.</w:t>
      </w:r>
    </w:p>
    <w:p w14:paraId="75B0D808" w14:textId="77777777" w:rsidR="00DE3973" w:rsidRDefault="00B767D1">
      <w:pPr>
        <w:pStyle w:val="Bibliography"/>
      </w:pPr>
      <w:r>
        <w:t xml:space="preserve">Uihlein, A., &amp; Magagna, D. (2016). </w:t>
      </w:r>
      <w:proofErr w:type="gramStart"/>
      <w:r>
        <w:t>Wave and tidal current energy review of the current state of research beyond technology.</w:t>
      </w:r>
      <w:proofErr w:type="gramEnd"/>
      <w:r>
        <w:t xml:space="preserve"> </w:t>
      </w:r>
      <w:r>
        <w:rPr>
          <w:i/>
        </w:rPr>
        <w:t>Renewable and Sustainable Energy Reviews</w:t>
      </w:r>
      <w:r>
        <w:t xml:space="preserve">, </w:t>
      </w:r>
      <w:r>
        <w:rPr>
          <w:i/>
        </w:rPr>
        <w:t>58</w:t>
      </w:r>
      <w:r>
        <w:t xml:space="preserve">, 1070–1081. </w:t>
      </w:r>
      <w:hyperlink r:id="rId64">
        <w:r>
          <w:rPr>
            <w:rStyle w:val="Hyperlink"/>
          </w:rPr>
          <w:t>http://www.sciencedirect.com/science/article/pii/S1364032115016676</w:t>
        </w:r>
      </w:hyperlink>
    </w:p>
    <w:p w14:paraId="1C5C9370" w14:textId="77777777" w:rsidR="00DE3973" w:rsidRDefault="00B767D1">
      <w:pPr>
        <w:pStyle w:val="Bibliography"/>
      </w:pPr>
      <w:r>
        <w:t>VLIZ. (2017)</w:t>
      </w:r>
      <w:proofErr w:type="gramStart"/>
      <w:r>
        <w:t>. IHO Sea Areas, version 2.</w:t>
      </w:r>
      <w:proofErr w:type="gramEnd"/>
      <w:r>
        <w:t xml:space="preserve"> VLIZ. </w:t>
      </w:r>
      <w:hyperlink r:id="rId65">
        <w:r>
          <w:rPr>
            <w:rStyle w:val="Hyperlink"/>
          </w:rPr>
          <w:t>http://www.marineregions.org/</w:t>
        </w:r>
      </w:hyperlink>
      <w:r>
        <w:t>. Accessed 2 July 2017</w:t>
      </w:r>
    </w:p>
    <w:sectPr w:rsidR="00DE397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Levi Kilcher" w:date="2017-07-28T18:32:00Z" w:initials="LK">
    <w:p w14:paraId="21212B3D" w14:textId="21858B86" w:rsidR="00C36465" w:rsidRDefault="00C36465">
      <w:pPr>
        <w:pStyle w:val="CommentText"/>
      </w:pPr>
      <w:ins w:id="17" w:author="Levi Kilcher" w:date="2017-07-28T18:31:00Z">
        <w:r>
          <w:rPr>
            <w:rStyle w:val="CommentReference"/>
          </w:rPr>
          <w:annotationRef/>
        </w:r>
      </w:ins>
      <w:r>
        <w:t>We may need to expand this once we include more layers…</w:t>
      </w:r>
    </w:p>
  </w:comment>
  <w:comment w:id="22" w:author="Levi Kilcher" w:date="2017-07-28T18:36:00Z" w:initials="LK">
    <w:p w14:paraId="5E144EB2" w14:textId="275AD05E" w:rsidR="00C36465" w:rsidRDefault="00C36465">
      <w:pPr>
        <w:pStyle w:val="CommentText"/>
      </w:pPr>
      <w:r>
        <w:rPr>
          <w:rStyle w:val="CommentReference"/>
        </w:rPr>
        <w:annotationRef/>
      </w:r>
      <w:r>
        <w:t xml:space="preserve">I think we should focus on states and not territories, especially in the Exec. </w:t>
      </w:r>
      <w:proofErr w:type="spellStart"/>
      <w:r>
        <w:t>Summ</w:t>
      </w:r>
      <w:proofErr w:type="spellEnd"/>
      <w:r>
        <w:t>. Perhaps we should just group the Pacific Territories into one ‘region’.</w:t>
      </w:r>
    </w:p>
  </w:comment>
  <w:comment w:id="25" w:author="Levi Kilcher" w:date="2017-07-28T18:40:00Z" w:initials="LK">
    <w:p w14:paraId="7C8B5F6A" w14:textId="77777777" w:rsidR="00C36465" w:rsidRDefault="00C36465">
      <w:pPr>
        <w:pStyle w:val="CommentText"/>
      </w:pPr>
      <w:r>
        <w:rPr>
          <w:rStyle w:val="CommentReference"/>
        </w:rPr>
        <w:annotationRef/>
      </w:r>
      <w:r>
        <w:t>Need real citations for each dataset. Wave/tidal can be found here:</w:t>
      </w:r>
    </w:p>
    <w:p w14:paraId="39583C7A" w14:textId="5E915E8A" w:rsidR="00C36465" w:rsidRDefault="00C36465">
      <w:pPr>
        <w:pStyle w:val="CommentText"/>
      </w:pPr>
      <w:r w:rsidRPr="008E7AA1">
        <w:t>https://energy.gov/eere/water/marine-and-hydrokinetic-resource-assessment-and-characterization</w:t>
      </w:r>
      <w:r>
        <w:br/>
      </w:r>
    </w:p>
  </w:comment>
  <w:comment w:id="26" w:author="Levi Kilcher" w:date="2017-07-28T18:44:00Z" w:initials="LK">
    <w:p w14:paraId="143E999B" w14:textId="70A64C47" w:rsidR="00C36465" w:rsidRDefault="00C36465">
      <w:pPr>
        <w:pStyle w:val="CommentText"/>
      </w:pPr>
      <w:r>
        <w:rPr>
          <w:rStyle w:val="CommentReference"/>
        </w:rPr>
        <w:annotationRef/>
      </w:r>
      <w:r>
        <w:t>I don’t think this says much, other than “there are large areas where the resource is low”. I don’t think that’s how we want to lead off the discussion. I think we want to say something more general like, “less than XX% of viable resource area overlaps with cables in each resource type”.</w:t>
      </w:r>
    </w:p>
  </w:comment>
  <w:comment w:id="28" w:author="Levi Kilcher" w:date="2017-07-28T18:45:00Z" w:initials="LK">
    <w:p w14:paraId="208192BF" w14:textId="25BD7D0D" w:rsidR="00C36465" w:rsidRDefault="00C36465">
      <w:pPr>
        <w:pStyle w:val="CommentText"/>
      </w:pPr>
      <w:r>
        <w:rPr>
          <w:rStyle w:val="CommentReference"/>
        </w:rPr>
        <w:annotationRef/>
      </w:r>
      <w:r>
        <w:t xml:space="preserve">Again, I don’t think this is how we want to lead off. I think we need to screen the results by depth/distance from shore. </w:t>
      </w:r>
    </w:p>
  </w:comment>
  <w:comment w:id="35" w:author="Levi Kilcher" w:date="2017-07-28T18:49:00Z" w:initials="LK">
    <w:p w14:paraId="1EFBAB03" w14:textId="17FE2202" w:rsidR="00C36465" w:rsidRDefault="00C36465">
      <w:pPr>
        <w:pStyle w:val="CommentText"/>
      </w:pPr>
      <w:ins w:id="36" w:author="Levi Kilcher" w:date="2017-07-28T18:48:00Z">
        <w:r>
          <w:rPr>
            <w:rStyle w:val="CommentReference"/>
          </w:rPr>
          <w:annotationRef/>
        </w:r>
      </w:ins>
      <w:r>
        <w:t>What about other wind-speed classes?</w:t>
      </w:r>
    </w:p>
  </w:comment>
  <w:comment w:id="44" w:author="Levi Kilcher" w:date="2017-07-28T18:56:00Z" w:initials="LK">
    <w:p w14:paraId="60DF4252" w14:textId="2126FD1F" w:rsidR="00C36465" w:rsidRDefault="00C36465">
      <w:pPr>
        <w:pStyle w:val="CommentText"/>
      </w:pPr>
      <w:r>
        <w:rPr>
          <w:rStyle w:val="CommentReference"/>
        </w:rPr>
        <w:annotationRef/>
      </w:r>
      <w:r>
        <w:t>Let’s focus on national totals in the ES.</w:t>
      </w:r>
    </w:p>
  </w:comment>
  <w:comment w:id="56" w:author="Levi Kilcher" w:date="2017-07-28T18:57:00Z" w:initials="LK">
    <w:p w14:paraId="4A1FB3AB" w14:textId="6B085F4D" w:rsidR="00C36465" w:rsidRDefault="00C36465">
      <w:pPr>
        <w:pStyle w:val="CommentText"/>
      </w:pPr>
      <w:ins w:id="58" w:author="Levi Kilcher" w:date="2017-07-28T18:56:00Z">
        <w:r>
          <w:rPr>
            <w:rStyle w:val="CommentReference"/>
          </w:rPr>
          <w:annotationRef/>
        </w:r>
      </w:ins>
      <w:r>
        <w:t xml:space="preserve">You can probably grab some text from </w:t>
      </w:r>
      <w:proofErr w:type="spellStart"/>
      <w:r>
        <w:t xml:space="preserve">the </w:t>
      </w:r>
      <w:proofErr w:type="spellEnd"/>
      <w:r>
        <w:t>original rough-draft NREL put together. I'm pretty sure you have a copy of that, right?</w:t>
      </w:r>
    </w:p>
  </w:comment>
  <w:comment w:id="61" w:author="Levi Kilcher" w:date="2017-07-28T19:53:00Z" w:initials="LK">
    <w:p w14:paraId="22994298" w14:textId="4EE4FD00" w:rsidR="00C36465" w:rsidRDefault="00C36465">
      <w:pPr>
        <w:pStyle w:val="CommentText"/>
      </w:pPr>
      <w:r>
        <w:rPr>
          <w:rStyle w:val="CommentReference"/>
        </w:rPr>
        <w:annotationRef/>
      </w:r>
      <w:r>
        <w:t>It seems like more needs to be said here, but I’m not sure what it is yet. Don't spend too much focused time on this for now, but keep this Q in the back of your head as your writing other sections: "what else needs to go in the intro/background section?"</w:t>
      </w:r>
    </w:p>
  </w:comment>
  <w:comment w:id="71" w:author="Levi Kilcher" w:date="2017-07-28T18:59:00Z" w:initials="LK">
    <w:p w14:paraId="5B8DFC5B" w14:textId="2A8F4300" w:rsidR="00C36465" w:rsidRDefault="00C36465">
      <w:pPr>
        <w:pStyle w:val="CommentText"/>
      </w:pPr>
      <w:r>
        <w:rPr>
          <w:rStyle w:val="CommentReference"/>
        </w:rPr>
        <w:annotationRef/>
      </w:r>
      <w:r>
        <w:t>We need to be consistent on use of 'subsea' or 'submarine'. Does the Cable industry have a preferred term? What is it?</w:t>
      </w:r>
    </w:p>
  </w:comment>
  <w:comment w:id="76" w:author="Levi Kilcher" w:date="2017-07-28T19:41:00Z" w:initials="LK">
    <w:p w14:paraId="1E79AC50" w14:textId="0FBBF8E4" w:rsidR="00C36465" w:rsidRDefault="00C36465">
      <w:pPr>
        <w:pStyle w:val="CommentText"/>
      </w:pPr>
      <w:r>
        <w:rPr>
          <w:rStyle w:val="CommentReference"/>
        </w:rPr>
        <w:annotationRef/>
      </w:r>
      <w:r>
        <w:t>Does this paragraph belong in the next section (e.g., ‘data and methods’), or as it’s own ‘data’ section?</w:t>
      </w:r>
    </w:p>
  </w:comment>
  <w:comment w:id="79" w:author="Levi Kilcher" w:date="2017-07-28T19:01:00Z" w:initials="LK">
    <w:p w14:paraId="15F6DCB7" w14:textId="1CC36EB9" w:rsidR="00C36465" w:rsidRDefault="00C36465">
      <w:pPr>
        <w:pStyle w:val="CommentText"/>
      </w:pPr>
      <w:r>
        <w:rPr>
          <w:rStyle w:val="CommentReference"/>
        </w:rPr>
        <w:annotationRef/>
      </w:r>
      <w:r>
        <w:t xml:space="preserve">We can’t cite this. It’s not a real thing. </w:t>
      </w:r>
    </w:p>
  </w:comment>
  <w:comment w:id="80" w:author="Levi Kilcher" w:date="2017-07-28T19:34:00Z" w:initials="LK">
    <w:p w14:paraId="596B15C9" w14:textId="1E0B600C" w:rsidR="00C36465" w:rsidRDefault="00C36465">
      <w:pPr>
        <w:pStyle w:val="CommentText"/>
      </w:pPr>
      <w:r>
        <w:rPr>
          <w:rStyle w:val="CommentReference"/>
        </w:rPr>
        <w:annotationRef/>
      </w:r>
      <w:r>
        <w:t>Need more background here. What is the NASCA guidance? Where is the process of defining this guidance? How was this guidance created?</w:t>
      </w:r>
    </w:p>
  </w:comment>
  <w:comment w:id="87" w:author="Levi Kilcher" w:date="2017-07-28T19:02:00Z" w:initials="LK">
    <w:p w14:paraId="6AB901F4" w14:textId="4F487162" w:rsidR="00C36465" w:rsidRDefault="00C36465">
      <w:pPr>
        <w:pStyle w:val="CommentText"/>
      </w:pPr>
      <w:r>
        <w:rPr>
          <w:rStyle w:val="CommentReference"/>
        </w:rPr>
        <w:annotationRef/>
      </w:r>
      <w:r>
        <w:t>Again, we probably want to focus the body of the report on States. Maybe the territories could be an appendix?</w:t>
      </w:r>
    </w:p>
  </w:comment>
  <w:comment w:id="92" w:author="Levi Kilcher" w:date="2017-07-28T19:45:00Z" w:initials="LK">
    <w:p w14:paraId="16D7EE47" w14:textId="0EDEF0BA" w:rsidR="00C36465" w:rsidRDefault="00C36465">
      <w:pPr>
        <w:pStyle w:val="CommentText"/>
      </w:pPr>
      <w:r>
        <w:rPr>
          <w:rStyle w:val="CommentReference"/>
        </w:rPr>
        <w:annotationRef/>
      </w:r>
      <w:r>
        <w:t>We’ll need real citations for this.</w:t>
      </w:r>
    </w:p>
  </w:comment>
  <w:comment w:id="97" w:author="Levi Kilcher" w:date="2017-07-28T19:58:00Z" w:initials="LK">
    <w:p w14:paraId="6BC6B5DB" w14:textId="20ECFB6E" w:rsidR="00C36465" w:rsidRDefault="00C36465">
      <w:pPr>
        <w:pStyle w:val="CommentText"/>
      </w:pPr>
      <w:ins w:id="101" w:author="Levi Kilcher" w:date="2017-07-28T19:58:00Z">
        <w:r>
          <w:rPr>
            <w:rStyle w:val="CommentReference"/>
          </w:rPr>
          <w:annotationRef/>
        </w:r>
      </w:ins>
      <w:r>
        <w:t xml:space="preserve">Use these names throughout. </w:t>
      </w:r>
    </w:p>
  </w:comment>
  <w:comment w:id="103" w:author="Levi Kilcher" w:date="2017-07-28T19:18:00Z" w:initials="LK">
    <w:p w14:paraId="4A810D58" w14:textId="45FFC126" w:rsidR="00C36465" w:rsidRDefault="00C36465">
      <w:pPr>
        <w:pStyle w:val="CommentText"/>
      </w:pPr>
      <w:r>
        <w:rPr>
          <w:rStyle w:val="CommentReference"/>
        </w:rPr>
        <w:annotationRef/>
      </w:r>
      <w:r>
        <w:t xml:space="preserve">I assume this citation points to the IHO </w:t>
      </w:r>
      <w:proofErr w:type="spellStart"/>
      <w:r>
        <w:t>GoM</w:t>
      </w:r>
      <w:proofErr w:type="spellEnd"/>
      <w:r>
        <w:t xml:space="preserve"> designation?</w:t>
      </w:r>
    </w:p>
  </w:comment>
  <w:comment w:id="105" w:author="Levi Kilcher" w:date="2017-07-28T19:19:00Z" w:initials="LK">
    <w:p w14:paraId="08EFA44F" w14:textId="1BAD7049" w:rsidR="00C36465" w:rsidRDefault="00C36465">
      <w:pPr>
        <w:pStyle w:val="CommentText"/>
      </w:pPr>
      <w:r>
        <w:rPr>
          <w:rStyle w:val="CommentReference"/>
        </w:rPr>
        <w:annotationRef/>
      </w:r>
      <w:r>
        <w:t>This seems like a data processing detail. Not sure it’s needed here?</w:t>
      </w:r>
    </w:p>
  </w:comment>
  <w:comment w:id="106" w:author="Levi Kilcher" w:date="2017-07-28T19:16:00Z" w:initials="LK">
    <w:p w14:paraId="2D8C37D0" w14:textId="0397EDC2" w:rsidR="00C36465" w:rsidRDefault="00C36465">
      <w:pPr>
        <w:pStyle w:val="CommentText"/>
      </w:pPr>
      <w:r>
        <w:rPr>
          <w:rStyle w:val="CommentReference"/>
        </w:rPr>
        <w:annotationRef/>
      </w:r>
      <w:r>
        <w:t>Is the entire gulf really in our EEZ</w:t>
      </w:r>
      <w:proofErr w:type="gramStart"/>
      <w:r>
        <w:t>?!</w:t>
      </w:r>
      <w:proofErr w:type="gramEnd"/>
      <w:r>
        <w:t xml:space="preserve"> I’m not saying it’s not, that’s just news to me! </w:t>
      </w:r>
      <w:r>
        <w:sym w:font="Wingdings" w:char="F04A"/>
      </w:r>
    </w:p>
  </w:comment>
  <w:comment w:id="107" w:author="Levi Kilcher" w:date="2017-07-28T19:46:00Z" w:initials="LK">
    <w:p w14:paraId="18FD6B01" w14:textId="4A4518C1" w:rsidR="00C36465" w:rsidRDefault="00C36465">
      <w:pPr>
        <w:pStyle w:val="CommentText"/>
      </w:pPr>
      <w:r>
        <w:rPr>
          <w:rStyle w:val="CommentReference"/>
        </w:rPr>
        <w:annotationRef/>
      </w:r>
      <w:r>
        <w:t>Can we cite this, rather than footnote it?</w:t>
      </w:r>
    </w:p>
  </w:comment>
  <w:comment w:id="108" w:author="Levi Kilcher" w:date="2017-07-28T19:46:00Z" w:initials="LK">
    <w:p w14:paraId="1412983D" w14:textId="13B6B069" w:rsidR="00C36465" w:rsidRDefault="00C36465">
      <w:pPr>
        <w:pStyle w:val="CommentText"/>
      </w:pPr>
      <w:r>
        <w:rPr>
          <w:rStyle w:val="CommentReference"/>
        </w:rPr>
        <w:annotationRef/>
      </w:r>
      <w:r>
        <w:t>Need a citation. Ask Walt.</w:t>
      </w:r>
    </w:p>
  </w:comment>
  <w:comment w:id="111" w:author="Levi Kilcher" w:date="2017-07-28T19:48:00Z" w:initials="LK">
    <w:p w14:paraId="5E6DA208" w14:textId="5F397CD9" w:rsidR="00C36465" w:rsidRDefault="00C36465">
      <w:pPr>
        <w:pStyle w:val="CommentText"/>
      </w:pPr>
      <w:r>
        <w:rPr>
          <w:rStyle w:val="CommentReference"/>
        </w:rPr>
        <w:annotationRef/>
      </w:r>
      <w:r>
        <w:t>Is ‘infrastructure’ or ‘installation’ a better word here? Facility sounds like ‘building’ to me, which neither cables, nor wave devices are.</w:t>
      </w:r>
    </w:p>
  </w:comment>
  <w:comment w:id="112" w:author="Levi Kilcher" w:date="2017-07-28T19:49:00Z" w:initials="LK">
    <w:p w14:paraId="4FEC2290" w14:textId="426F7264" w:rsidR="00C36465" w:rsidRDefault="00C36465">
      <w:pPr>
        <w:pStyle w:val="CommentText"/>
      </w:pPr>
      <w:r>
        <w:rPr>
          <w:rStyle w:val="CommentReference"/>
        </w:rPr>
        <w:annotationRef/>
      </w:r>
      <w:r>
        <w:t xml:space="preserve">Is this to either side of the cable? Clarify this here. Also, probably important to define/use the term ‘setback’. </w:t>
      </w:r>
    </w:p>
  </w:comment>
  <w:comment w:id="113" w:author="Levi Kilcher" w:date="2017-07-28T19:50:00Z" w:initials="LK">
    <w:p w14:paraId="234489F6" w14:textId="7E6A8AA3" w:rsidR="00C36465" w:rsidRDefault="00C36465">
      <w:pPr>
        <w:pStyle w:val="CommentText"/>
      </w:pPr>
      <w:r>
        <w:rPr>
          <w:rStyle w:val="CommentReference"/>
        </w:rPr>
        <w:annotationRef/>
      </w:r>
      <w:r>
        <w:t>So the setbacks areas can overlap? That’s probably an important point also.</w:t>
      </w:r>
    </w:p>
  </w:comment>
  <w:comment w:id="114" w:author="Levi Kilcher" w:date="2017-07-28T19:51:00Z" w:initials="LK">
    <w:p w14:paraId="71FCC134" w14:textId="188F067F" w:rsidR="00C36465" w:rsidRDefault="00C36465">
      <w:pPr>
        <w:pStyle w:val="CommentText"/>
      </w:pPr>
      <w:r>
        <w:rPr>
          <w:rStyle w:val="CommentReference"/>
        </w:rPr>
        <w:annotationRef/>
      </w:r>
      <w:r>
        <w:t>It might make sense to spell these out in bullets, or in a table, just so that they are easy to find.</w:t>
      </w:r>
    </w:p>
  </w:comment>
  <w:comment w:id="117" w:author="Levi Kilcher" w:date="2017-07-28T19:55:00Z" w:initials="LK">
    <w:p w14:paraId="4F40BE14" w14:textId="6064A473" w:rsidR="00C36465" w:rsidRDefault="00C36465">
      <w:pPr>
        <w:pStyle w:val="CommentText"/>
      </w:pPr>
      <w:r>
        <w:rPr>
          <w:rStyle w:val="CommentReference"/>
        </w:rPr>
        <w:annotationRef/>
      </w:r>
      <w:r>
        <w:t>This sounds a bit like ‘code-speak’. Maybe just say that we calculated the 2z and 3z buffers according to the definitions above?</w:t>
      </w:r>
    </w:p>
  </w:comment>
  <w:comment w:id="122" w:author="Levi Kilcher" w:date="2017-07-28T19:56:00Z" w:initials="LK">
    <w:p w14:paraId="2BFAF635" w14:textId="4A0DE5D5" w:rsidR="00C36465" w:rsidRDefault="00C36465">
      <w:pPr>
        <w:pStyle w:val="CommentText"/>
      </w:pPr>
      <w:r>
        <w:rPr>
          <w:rStyle w:val="CommentReference"/>
        </w:rPr>
        <w:annotationRef/>
      </w:r>
      <w:r>
        <w:t>More ‘code speak’?</w:t>
      </w:r>
    </w:p>
  </w:comment>
  <w:comment w:id="125" w:author="Levi Kilcher" w:date="2017-07-28T19:56:00Z" w:initials="LK">
    <w:p w14:paraId="449D8EC5" w14:textId="1A5899F5" w:rsidR="00C36465" w:rsidRDefault="00C36465">
      <w:pPr>
        <w:pStyle w:val="CommentText"/>
      </w:pPr>
      <w:r>
        <w:rPr>
          <w:rStyle w:val="CommentReference"/>
        </w:rPr>
        <w:annotationRef/>
      </w:r>
      <w:r>
        <w:t>Isn’t this still methods?</w:t>
      </w:r>
    </w:p>
  </w:comment>
  <w:comment w:id="129" w:author="Levi Kilcher" w:date="2017-07-28T19:57:00Z" w:initials="LK">
    <w:p w14:paraId="4872A57A" w14:textId="09961B4E" w:rsidR="00C36465" w:rsidRDefault="00C36465">
      <w:pPr>
        <w:pStyle w:val="CommentText"/>
      </w:pPr>
      <w:r>
        <w:rPr>
          <w:rStyle w:val="CommentReference"/>
        </w:rPr>
        <w:annotationRef/>
      </w:r>
      <w:r>
        <w:t>Use citation.</w:t>
      </w:r>
    </w:p>
  </w:comment>
  <w:comment w:id="133" w:author="Levi Kilcher" w:date="2017-07-28T18:46:00Z" w:initials="LK">
    <w:p w14:paraId="71731CFC" w14:textId="740D3EF2" w:rsidR="00C36465" w:rsidRDefault="00C36465">
      <w:pPr>
        <w:pStyle w:val="CommentText"/>
      </w:pPr>
      <w:r>
        <w:rPr>
          <w:rStyle w:val="CommentReference"/>
        </w:rPr>
        <w:annotationRef/>
      </w:r>
      <w:r>
        <w:t>This figure is redundant with figure 1.</w:t>
      </w:r>
    </w:p>
  </w:comment>
  <w:comment w:id="134" w:author="Levi Kilcher" w:date="2017-07-28T19:59:00Z" w:initials="LK">
    <w:p w14:paraId="3952E19F" w14:textId="27F110F0" w:rsidR="00C36465" w:rsidRDefault="00C36465">
      <w:pPr>
        <w:pStyle w:val="CommentText"/>
      </w:pPr>
      <w:r>
        <w:rPr>
          <w:rStyle w:val="CommentReference"/>
        </w:rPr>
        <w:annotationRef/>
      </w:r>
      <w:r>
        <w:t>This table needs a caption. Explain the bars.</w:t>
      </w:r>
    </w:p>
  </w:comment>
  <w:comment w:id="137" w:author="Levi Kilcher" w:date="2017-07-28T20:02:00Z" w:initials="LK">
    <w:p w14:paraId="26AB3BA6" w14:textId="45277F53" w:rsidR="00C36465" w:rsidRDefault="00C36465">
      <w:pPr>
        <w:pStyle w:val="CommentText"/>
      </w:pPr>
      <w:r>
        <w:rPr>
          <w:rStyle w:val="CommentReference"/>
        </w:rPr>
        <w:annotationRef/>
      </w:r>
      <w:r>
        <w:t>These two sentences seem contradictory. In ‘general’, speak less generally. ;) Explain the overlap of each resource in detail. Then, discuss each region, for each resource in detail.</w:t>
      </w:r>
    </w:p>
  </w:comment>
  <w:comment w:id="138" w:author="Levi Kilcher" w:date="2017-07-28T18:47:00Z" w:initials="LK">
    <w:p w14:paraId="3B34C4A6" w14:textId="79405966" w:rsidR="00C36465" w:rsidRDefault="00C36465">
      <w:pPr>
        <w:pStyle w:val="CommentText"/>
      </w:pPr>
      <w:r>
        <w:rPr>
          <w:rStyle w:val="CommentReference"/>
        </w:rPr>
        <w:annotationRef/>
      </w:r>
      <w:r>
        <w:t>We need to normalize these somehow so that they all look like the same amount of area.</w:t>
      </w:r>
    </w:p>
  </w:comment>
  <w:comment w:id="141" w:author="Levi Kilcher" w:date="2017-07-28T20:08:00Z" w:initials="LK">
    <w:p w14:paraId="460AAB4A" w14:textId="35C00C2E" w:rsidR="00C36465" w:rsidRDefault="00C36465">
      <w:pPr>
        <w:pStyle w:val="CommentText"/>
      </w:pPr>
      <w:r>
        <w:rPr>
          <w:rStyle w:val="CommentReference"/>
        </w:rPr>
        <w:annotationRef/>
      </w:r>
      <w:r>
        <w:t>We definitely need to drop the 0-500 bars here. They’re swamping everything, and they’re meaningless.</w:t>
      </w:r>
    </w:p>
  </w:comment>
  <w:comment w:id="142" w:author="Levi Kilcher" w:date="2017-07-28T20:06:00Z" w:initials="LK">
    <w:p w14:paraId="040513B9" w14:textId="2BA6C9CC" w:rsidR="00C36465" w:rsidRDefault="00C36465">
      <w:pPr>
        <w:pStyle w:val="CommentText"/>
      </w:pPr>
      <w:r>
        <w:rPr>
          <w:rStyle w:val="CommentReference"/>
        </w:rPr>
        <w:annotationRef/>
      </w:r>
      <w:r>
        <w:t xml:space="preserve">I think we should drop the low-resource bars (e.g., "0-500”), but let’s discuss that with </w:t>
      </w:r>
      <w:proofErr w:type="spellStart"/>
      <w:r>
        <w:t>Walt+Suzanne</w:t>
      </w:r>
      <w:proofErr w:type="spellEnd"/>
      <w:r>
        <w:t>.</w:t>
      </w:r>
    </w:p>
  </w:comment>
  <w:comment w:id="145" w:author="Levi Kilcher" w:date="2017-07-28T20:04:00Z" w:initials="LK">
    <w:p w14:paraId="7043CA1D" w14:textId="6C422392" w:rsidR="00C36465" w:rsidRDefault="00C36465">
      <w:pPr>
        <w:pStyle w:val="CommentText"/>
      </w:pPr>
      <w:r>
        <w:rPr>
          <w:rStyle w:val="CommentReference"/>
        </w:rPr>
        <w:annotationRef/>
      </w:r>
      <w:r>
        <w:t>Caption needed. Why do some regions have many bars, and others only one? Also, it’s ok to use something like “Bars are as in Table 2”.</w:t>
      </w:r>
    </w:p>
  </w:comment>
  <w:comment w:id="156" w:author="Levi Kilcher" w:date="2017-07-28T20:10:00Z" w:initials="LK">
    <w:p w14:paraId="106EAFBE" w14:textId="52386095" w:rsidR="00C36465" w:rsidRDefault="00C36465">
      <w:pPr>
        <w:pStyle w:val="CommentText"/>
      </w:pPr>
      <w:r>
        <w:rPr>
          <w:rStyle w:val="CommentReference"/>
        </w:rPr>
        <w:annotationRef/>
      </w:r>
      <w:r>
        <w:t xml:space="preserve">There’s got to be some discussion for each region. Why are the cables where they are? </w:t>
      </w:r>
    </w:p>
  </w:comment>
  <w:comment w:id="157" w:author="Levi Kilcher" w:date="2017-07-28T20:14:00Z" w:initials="LK">
    <w:p w14:paraId="07A094A0" w14:textId="4A768FFB" w:rsidR="00C36465" w:rsidRDefault="00C36465">
      <w:pPr>
        <w:pStyle w:val="CommentText"/>
      </w:pPr>
      <w:r>
        <w:rPr>
          <w:rStyle w:val="CommentReference"/>
        </w:rPr>
        <w:annotationRef/>
      </w:r>
      <w:r>
        <w:t>What’s the point of showing this map without some resource data on it? Maybe once there are multiple exclusion layers, it will make sense to overlay them all?</w:t>
      </w:r>
    </w:p>
  </w:comment>
  <w:comment w:id="160" w:author="Levi Kilcher" w:date="2017-07-28T20:12:00Z" w:initials="LK">
    <w:p w14:paraId="2F4450DA" w14:textId="23675D2B" w:rsidR="00C36465" w:rsidRDefault="00C36465">
      <w:pPr>
        <w:pStyle w:val="CommentText"/>
      </w:pPr>
      <w:r>
        <w:rPr>
          <w:rStyle w:val="CommentReference"/>
        </w:rPr>
        <w:annotationRef/>
      </w:r>
      <w:r>
        <w:t>I can’t see much here. It might be more worthwhile to zoom in on a few spots where there is good resource (e.g., Cook Inlet, SE Alaska), and an overlap with cables.</w:t>
      </w:r>
    </w:p>
  </w:comment>
  <w:comment w:id="163" w:author="Levi Kilcher" w:date="2017-07-28T20:14:00Z" w:initials="LK">
    <w:p w14:paraId="1AB34729" w14:textId="7D29E111" w:rsidR="00C36465" w:rsidRDefault="00C36465">
      <w:pPr>
        <w:pStyle w:val="CommentText"/>
      </w:pPr>
      <w:r>
        <w:rPr>
          <w:rStyle w:val="CommentReference"/>
        </w:rPr>
        <w:annotationRef/>
      </w:r>
      <w:r>
        <w:t>I like this image.</w:t>
      </w:r>
    </w:p>
  </w:comment>
  <w:comment w:id="169" w:author="Levi Kilcher" w:date="2017-07-28T20:14:00Z" w:initials="LK">
    <w:p w14:paraId="57AB9AB6" w14:textId="005A203B" w:rsidR="00C36465" w:rsidRDefault="00C36465">
      <w:pPr>
        <w:pStyle w:val="CommentText"/>
      </w:pPr>
      <w:r>
        <w:rPr>
          <w:rStyle w:val="CommentReference"/>
        </w:rPr>
        <w:annotationRef/>
      </w:r>
      <w:r>
        <w:t>Same comment as before: zoom in on relevant spots.</w:t>
      </w:r>
    </w:p>
  </w:comment>
  <w:comment w:id="172" w:author="Levi Kilcher" w:date="2017-07-28T20:15:00Z" w:initials="LK">
    <w:p w14:paraId="5A79F4D0" w14:textId="2A00B9FE" w:rsidR="00C36465" w:rsidRDefault="00C36465">
      <w:pPr>
        <w:pStyle w:val="CommentText"/>
      </w:pPr>
      <w:r>
        <w:rPr>
          <w:rStyle w:val="CommentReference"/>
        </w:rPr>
        <w:annotationRef/>
      </w:r>
      <w:r>
        <w:t>This looks good!</w:t>
      </w:r>
    </w:p>
  </w:comment>
  <w:comment w:id="175" w:author="Levi Kilcher" w:date="2017-07-28T20:15:00Z" w:initials="LK">
    <w:p w14:paraId="32CE67A8" w14:textId="37F4581D" w:rsidR="00C36465" w:rsidRDefault="00C36465">
      <w:pPr>
        <w:pStyle w:val="CommentText"/>
      </w:pPr>
      <w:r>
        <w:rPr>
          <w:rStyle w:val="CommentReference"/>
        </w:rPr>
        <w:annotationRef/>
      </w:r>
      <w:r>
        <w:t>Need discussion.</w:t>
      </w:r>
      <w:bookmarkStart w:id="176" w:name="_GoBack"/>
      <w:bookmarkEnd w:id="176"/>
    </w:p>
  </w:comment>
  <w:comment w:id="177" w:author="Levi Kilcher" w:date="2017-07-28T20:15:00Z" w:initials="LK">
    <w:p w14:paraId="2FB61445" w14:textId="6476C391" w:rsidR="00C36465" w:rsidRDefault="00C36465">
      <w:pPr>
        <w:pStyle w:val="CommentText"/>
      </w:pPr>
      <w:r>
        <w:rPr>
          <w:rStyle w:val="CommentReference"/>
        </w:rPr>
        <w:annotationRef/>
      </w:r>
      <w:r>
        <w:t>This looks good.</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7B8B5B" w14:textId="77777777" w:rsidR="00C36465" w:rsidRDefault="00C36465">
      <w:pPr>
        <w:spacing w:after="0"/>
      </w:pPr>
      <w:r>
        <w:separator/>
      </w:r>
    </w:p>
  </w:endnote>
  <w:endnote w:type="continuationSeparator" w:id="0">
    <w:p w14:paraId="2184224D" w14:textId="77777777" w:rsidR="00C36465" w:rsidRDefault="00C364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AA9F" w14:textId="77777777" w:rsidR="00C36465" w:rsidRDefault="00C36465">
      <w:r>
        <w:separator/>
      </w:r>
    </w:p>
  </w:footnote>
  <w:footnote w:type="continuationSeparator" w:id="0">
    <w:p w14:paraId="4E75C052" w14:textId="77777777" w:rsidR="00C36465" w:rsidRDefault="00C36465">
      <w:r>
        <w:continuationSeparator/>
      </w:r>
    </w:p>
  </w:footnote>
  <w:footnote w:id="1">
    <w:p w14:paraId="26675058" w14:textId="77777777" w:rsidR="00C36465" w:rsidRDefault="00C36465">
      <w:pPr>
        <w:pStyle w:val="FootnoteText"/>
      </w:pPr>
      <w:r>
        <w:rPr>
          <w:rStyle w:val="FootnoteReference"/>
        </w:rPr>
        <w:footnoteRef/>
      </w:r>
      <w:r>
        <w:t xml:space="preserve"> North American Submarine Cable Association (NASCA): </w:t>
      </w:r>
      <w:hyperlink r:id="rId1">
        <w:r>
          <w:rPr>
            <w:rStyle w:val="Hyperlink"/>
          </w:rPr>
          <w:t>https://www.n-a-s-c-a.org</w:t>
        </w:r>
      </w:hyperlink>
    </w:p>
  </w:footnote>
  <w:footnote w:id="2">
    <w:p w14:paraId="64820CEB" w14:textId="77777777" w:rsidR="00C36465" w:rsidRDefault="00C36465">
      <w:pPr>
        <w:pStyle w:val="FootnoteText"/>
      </w:pPr>
      <w:r>
        <w:rPr>
          <w:rStyle w:val="FootnoteReference"/>
        </w:rPr>
        <w:footnoteRef/>
      </w:r>
      <w:r>
        <w:t xml:space="preserve"> MarineCadastre.gov cable metadata: </w:t>
      </w:r>
      <w:hyperlink r:id="rId2">
        <w:r>
          <w:rPr>
            <w:rStyle w:val="Hyperlink"/>
          </w:rPr>
          <w:t>https://coast.noaa.gov/dataservices/Metadata/TransformMetadata?u=https://coast.noaa.gov/data/Documents/Metadata/harvest/MarineCadastre/NOAAChartedSubmarineCables.xml&amp;f=html</w:t>
        </w:r>
      </w:hyperlink>
    </w:p>
  </w:footnote>
  <w:footnote w:id="3">
    <w:p w14:paraId="6C36821D" w14:textId="77777777" w:rsidR="00C36465" w:rsidRDefault="00C36465">
      <w:pPr>
        <w:pStyle w:val="FootnoteText"/>
      </w:pPr>
      <w:r>
        <w:rPr>
          <w:rStyle w:val="FootnoteReference"/>
        </w:rPr>
        <w:footnoteRef/>
      </w:r>
      <w:r>
        <w:t xml:space="preserve"> GEBCO_2014 Grid, version 20150318, www.gebco.net</w:t>
      </w:r>
    </w:p>
  </w:footnote>
  <w:footnote w:id="4">
    <w:p w14:paraId="022A7E36" w14:textId="77777777" w:rsidR="00C36465" w:rsidRDefault="00C36465">
      <w:pPr>
        <w:pStyle w:val="FootnoteText"/>
      </w:pPr>
      <w:r>
        <w:rPr>
          <w:rStyle w:val="FootnoteReference"/>
        </w:rPr>
        <w:footnoteRef/>
      </w:r>
      <w:r>
        <w:t xml:space="preserve"> NREL Wind Prospector: </w:t>
      </w:r>
      <w:hyperlink r:id="rId3">
        <w:r>
          <w:rPr>
            <w:rStyle w:val="Hyperlink"/>
          </w:rPr>
          <w:t>https://maps.nrel.gov/wind-prospector/</w:t>
        </w:r>
      </w:hyperlink>
    </w:p>
  </w:footnote>
  <w:footnote w:id="5">
    <w:p w14:paraId="333891D8" w14:textId="77777777" w:rsidR="00C36465" w:rsidRDefault="00C36465">
      <w:pPr>
        <w:pStyle w:val="FootnoteText"/>
      </w:pPr>
      <w:r>
        <w:rPr>
          <w:rStyle w:val="FootnoteReference"/>
        </w:rPr>
        <w:footnoteRef/>
      </w:r>
      <w:r>
        <w:t xml:space="preserve"> NREL MHK Atlas: </w:t>
      </w:r>
      <w:hyperlink r:id="rId4">
        <w:r>
          <w:rPr>
            <w:rStyle w:val="Hyperlink"/>
          </w:rPr>
          <w:t>https://maps.nrel.gov/mhk-atlas</w:t>
        </w:r>
      </w:hyperlink>
    </w:p>
  </w:footnote>
  <w:footnote w:id="6">
    <w:p w14:paraId="1C3FD61A" w14:textId="77777777" w:rsidR="00C36465" w:rsidRDefault="00C36465">
      <w:pPr>
        <w:pStyle w:val="FootnoteText"/>
      </w:pPr>
      <w:r>
        <w:rPr>
          <w:rStyle w:val="FootnoteReference"/>
        </w:rPr>
        <w:footnoteRef/>
      </w:r>
      <w:r>
        <w:t xml:space="preserve"> Wind data for 90-meter offshore: </w:t>
      </w:r>
      <w:hyperlink r:id="rId5">
        <w:r>
          <w:rPr>
            <w:rStyle w:val="Hyperlink"/>
          </w:rPr>
          <w:t>http://www.nrel.gov/gis/data_wind.html</w:t>
        </w:r>
      </w:hyperlink>
    </w:p>
  </w:footnote>
  <w:footnote w:id="7">
    <w:p w14:paraId="58056AA0" w14:textId="77777777" w:rsidR="00C36465" w:rsidRDefault="00C36465">
      <w:pPr>
        <w:pStyle w:val="FootnoteText"/>
      </w:pPr>
      <w:r>
        <w:rPr>
          <w:rStyle w:val="FootnoteReference"/>
        </w:rPr>
        <w:footnoteRef/>
      </w:r>
      <w:r>
        <w:t xml:space="preserve"> The "one-sixth rule" for Albers Equal Area Conic projection: </w:t>
      </w:r>
      <w:hyperlink r:id="rId6" w:anchor="GUID-2158C4F9-F197-458E-94F0-84933C1BE6B7">
        <w:r>
          <w:rPr>
            <w:rStyle w:val="Hyperlink"/>
          </w:rPr>
          <w:t>http://desktop.arcgis.com/en/arcmap/latest/map/projections/albers-equal-area-conic.htm#GUID-2158C4F9-F197-458E-94F0-84933C1BE6B7</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447FFA7"/>
    <w:multiLevelType w:val="multilevel"/>
    <w:tmpl w:val="717059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AA6DA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66F976F"/>
    <w:multiLevelType w:val="multilevel"/>
    <w:tmpl w:val="648E19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C5325"/>
    <w:rsid w:val="002801B0"/>
    <w:rsid w:val="004D5B3C"/>
    <w:rsid w:val="004E29B3"/>
    <w:rsid w:val="00590D07"/>
    <w:rsid w:val="00755FC0"/>
    <w:rsid w:val="00784D58"/>
    <w:rsid w:val="008D6863"/>
    <w:rsid w:val="008E7AA1"/>
    <w:rsid w:val="00A3241F"/>
    <w:rsid w:val="00B01074"/>
    <w:rsid w:val="00B536FC"/>
    <w:rsid w:val="00B767D1"/>
    <w:rsid w:val="00B86B75"/>
    <w:rsid w:val="00BB7ED5"/>
    <w:rsid w:val="00BC48D5"/>
    <w:rsid w:val="00C31D96"/>
    <w:rsid w:val="00C36279"/>
    <w:rsid w:val="00C36465"/>
    <w:rsid w:val="00C865F2"/>
    <w:rsid w:val="00CC0612"/>
    <w:rsid w:val="00DE3973"/>
    <w:rsid w:val="00E315A3"/>
    <w:rsid w:val="00E61EC1"/>
    <w:rsid w:val="00F56A2A"/>
    <w:rsid w:val="00F772FD"/>
    <w:rsid w:val="00F8558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21AB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B767D1"/>
    <w:pPr>
      <w:spacing w:after="100"/>
    </w:pPr>
  </w:style>
  <w:style w:type="paragraph" w:styleId="TOC2">
    <w:name w:val="toc 2"/>
    <w:basedOn w:val="Normal"/>
    <w:next w:val="Normal"/>
    <w:autoRedefine/>
    <w:uiPriority w:val="39"/>
    <w:rsid w:val="00B767D1"/>
    <w:pPr>
      <w:spacing w:after="100"/>
      <w:ind w:left="240"/>
    </w:pPr>
  </w:style>
  <w:style w:type="paragraph" w:styleId="TOC3">
    <w:name w:val="toc 3"/>
    <w:basedOn w:val="Normal"/>
    <w:next w:val="Normal"/>
    <w:autoRedefine/>
    <w:uiPriority w:val="39"/>
    <w:rsid w:val="00B767D1"/>
    <w:pPr>
      <w:spacing w:after="100"/>
      <w:ind w:left="480"/>
    </w:pPr>
  </w:style>
  <w:style w:type="paragraph" w:styleId="TOC4">
    <w:name w:val="toc 4"/>
    <w:basedOn w:val="Normal"/>
    <w:next w:val="Normal"/>
    <w:autoRedefine/>
    <w:uiPriority w:val="39"/>
    <w:rsid w:val="00B767D1"/>
    <w:pPr>
      <w:spacing w:after="100"/>
      <w:ind w:left="720"/>
    </w:pPr>
  </w:style>
  <w:style w:type="paragraph" w:styleId="BalloonText">
    <w:name w:val="Balloon Text"/>
    <w:basedOn w:val="Normal"/>
    <w:link w:val="BalloonTextChar"/>
    <w:rsid w:val="00B767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767D1"/>
    <w:rPr>
      <w:rFonts w:ascii="Lucida Grande" w:hAnsi="Lucida Grande" w:cs="Lucida Grande"/>
      <w:sz w:val="18"/>
      <w:szCs w:val="18"/>
    </w:rPr>
  </w:style>
  <w:style w:type="character" w:styleId="CommentReference">
    <w:name w:val="annotation reference"/>
    <w:basedOn w:val="DefaultParagraphFont"/>
    <w:rsid w:val="008E7AA1"/>
    <w:rPr>
      <w:sz w:val="18"/>
      <w:szCs w:val="18"/>
    </w:rPr>
  </w:style>
  <w:style w:type="paragraph" w:styleId="CommentText">
    <w:name w:val="annotation text"/>
    <w:basedOn w:val="Normal"/>
    <w:link w:val="CommentTextChar"/>
    <w:rsid w:val="008E7AA1"/>
  </w:style>
  <w:style w:type="character" w:customStyle="1" w:styleId="CommentTextChar">
    <w:name w:val="Comment Text Char"/>
    <w:basedOn w:val="DefaultParagraphFont"/>
    <w:link w:val="CommentText"/>
    <w:rsid w:val="008E7AA1"/>
  </w:style>
  <w:style w:type="paragraph" w:styleId="CommentSubject">
    <w:name w:val="annotation subject"/>
    <w:basedOn w:val="CommentText"/>
    <w:next w:val="CommentText"/>
    <w:link w:val="CommentSubjectChar"/>
    <w:rsid w:val="008E7AA1"/>
    <w:rPr>
      <w:b/>
      <w:bCs/>
      <w:sz w:val="20"/>
      <w:szCs w:val="20"/>
    </w:rPr>
  </w:style>
  <w:style w:type="character" w:customStyle="1" w:styleId="CommentSubjectChar">
    <w:name w:val="Comment Subject Char"/>
    <w:basedOn w:val="CommentTextChar"/>
    <w:link w:val="CommentSubject"/>
    <w:rsid w:val="008E7AA1"/>
    <w:rPr>
      <w:b/>
      <w:bCs/>
      <w:sz w:val="20"/>
      <w:szCs w:val="20"/>
    </w:rPr>
  </w:style>
  <w:style w:type="paragraph" w:styleId="Revision">
    <w:name w:val="Revision"/>
    <w:hidden/>
    <w:rsid w:val="002801B0"/>
    <w:pPr>
      <w:spacing w:after="0"/>
    </w:pPr>
  </w:style>
  <w:style w:type="character" w:styleId="FollowedHyperlink">
    <w:name w:val="FollowedHyperlink"/>
    <w:basedOn w:val="DefaultParagraphFont"/>
    <w:rsid w:val="00B536F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ecoquants/nrel-cables/blob/master/data/buf_2xdepth_incr100m.geojson" TargetMode="External"/><Relationship Id="rId14" Type="http://schemas.openxmlformats.org/officeDocument/2006/relationships/hyperlink" Target="https://github.com/ecoquants/nrel-cables/blob/master/data/buf_3xdepth_incr100m.geojson" TargetMode="External"/><Relationship Id="rId15" Type="http://schemas.openxmlformats.org/officeDocument/2006/relationships/hyperlink" Target="https://github.com/ecoquants/nrel-cables/blob/master/docs/packages_vars.R" TargetMode="External"/><Relationship Id="rId16" Type="http://schemas.openxmlformats.org/officeDocument/2006/relationships/hyperlink" Target="https://github.com/ecoquants/nrel-cables/blob/master/docs/create_cable-buffer.R" TargetMode="External"/><Relationship Id="rId17" Type="http://schemas.openxmlformats.org/officeDocument/2006/relationships/hyperlink" Target="https://github.com/ecoquants/nrel-cables/blob/master/docs/extract_cable-energy.R" TargetMode="External"/><Relationship Id="rId18" Type="http://schemas.openxmlformats.org/officeDocument/2006/relationships/hyperlink" Target="https://github.com/ecoquants/nrel-cables/blob/master/docs/report.Rmd" TargetMode="External"/><Relationship Id="rId19" Type="http://schemas.openxmlformats.org/officeDocument/2006/relationships/image" Target="media/image3.png"/><Relationship Id="rId63" Type="http://schemas.openxmlformats.org/officeDocument/2006/relationships/hyperlink" Target="http://www.sciencedirect.com/science/article/pii/S1364032116308164" TargetMode="External"/><Relationship Id="rId64" Type="http://schemas.openxmlformats.org/officeDocument/2006/relationships/hyperlink" Target="http://www.sciencedirect.com/science/article/pii/S1364032115016676" TargetMode="External"/><Relationship Id="rId65" Type="http://schemas.openxmlformats.org/officeDocument/2006/relationships/hyperlink" Target="http://www.marineregions.org/" TargetMode="Externa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yperlink" Target="https://tethys.pnnl.gov/sites/default/files/publications/Beiter-et-al-2017-NETL.pdf" TargetMode="External"/><Relationship Id="rId59" Type="http://schemas.openxmlformats.org/officeDocument/2006/relationships/hyperlink" Target="http://transition.fcc.gov/pshs/advisory/csric4/CSRIC_IV_WG8_Report1_3Dec2014.pdf" TargetMode="Externa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hyperlink" Target="http://www.marineregions.org/" TargetMode="External"/><Relationship Id="rId61" Type="http://schemas.openxmlformats.org/officeDocument/2006/relationships/hyperlink" Target="https://www.osti.gov/scitech/servlets/purl/1219367" TargetMode="External"/><Relationship Id="rId62" Type="http://schemas.openxmlformats.org/officeDocument/2006/relationships/hyperlink" Target="http://www.osti.gov/scitech/servlets/purl/1060943" TargetMode="External"/><Relationship Id="rId10" Type="http://schemas.openxmlformats.org/officeDocument/2006/relationships/image" Target="media/image2.png"/><Relationship Id="rId11" Type="http://schemas.openxmlformats.org/officeDocument/2006/relationships/hyperlink" Target="http://github.com/ecoquants/nrel-cables" TargetMode="External"/><Relationship Id="rId12" Type="http://schemas.openxmlformats.org/officeDocument/2006/relationships/hyperlink" Target="https://github.com/ecoquants/nrel-cables/blob/master/data/lns_d1x.geojs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ps.nrel.gov/wind-prospector/" TargetMode="External"/><Relationship Id="rId4" Type="http://schemas.openxmlformats.org/officeDocument/2006/relationships/hyperlink" Target="https://maps.nrel.gov/mhk-atlas" TargetMode="External"/><Relationship Id="rId5" Type="http://schemas.openxmlformats.org/officeDocument/2006/relationships/hyperlink" Target="http://www.nrel.gov/gis/data_wind.html" TargetMode="External"/><Relationship Id="rId6" Type="http://schemas.openxmlformats.org/officeDocument/2006/relationships/hyperlink" Target="http://desktop.arcgis.com/en/arcmap/latest/map/projections/albers-equal-area-conic.htm" TargetMode="External"/><Relationship Id="rId1" Type="http://schemas.openxmlformats.org/officeDocument/2006/relationships/hyperlink" Target="https://www.n-a-s-c-a.org" TargetMode="External"/><Relationship Id="rId2" Type="http://schemas.openxmlformats.org/officeDocument/2006/relationships/hyperlink" Target="https://coast.noaa.gov/dataservices/Metadata/TransformMetadata?u=https://coast.noaa.gov/data/Documents/Metadata/harvest/MarineCadastre/NOAAChartedSubmarineCables.xml&amp;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47</Pages>
  <Words>3263</Words>
  <Characters>18602</Characters>
  <Application>Microsoft Macintosh Word</Application>
  <DocSecurity>0</DocSecurity>
  <Lines>155</Lines>
  <Paragraphs>43</Paragraphs>
  <ScaleCrop>false</ScaleCrop>
  <Company>UCSB</Company>
  <LinksUpToDate>false</LinksUpToDate>
  <CharactersWithSpaces>21822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Submarine Cable Analysis for US Marine Renewable Energy Development</dc:title>
  <dc:creator>Benjamin D. Best 1; Levi F. Kilcher 2</dc:creator>
  <cp:lastModifiedBy>Levi Kilcher</cp:lastModifiedBy>
  <cp:revision>8</cp:revision>
  <dcterms:created xsi:type="dcterms:W3CDTF">2017-07-26T17:59:00Z</dcterms:created>
  <dcterms:modified xsi:type="dcterms:W3CDTF">2017-07-29T02:30:00Z</dcterms:modified>
</cp:coreProperties>
</file>